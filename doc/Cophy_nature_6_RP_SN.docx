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7B8EE3" w14:textId="4BED93AF" w:rsidR="00D42A7A" w:rsidRPr="00EF1AEC" w:rsidRDefault="00D42A7A" w:rsidP="0022773B">
      <w:pPr>
        <w:spacing w:line="480" w:lineRule="auto"/>
        <w:rPr>
          <w:rFonts w:ascii="Arial" w:hAnsi="Arial" w:cs="Arial"/>
          <w:b/>
          <w:sz w:val="32"/>
          <w:szCs w:val="32"/>
        </w:rPr>
      </w:pPr>
      <w:commentRangeStart w:id="0"/>
      <w:r w:rsidRPr="00EF1AEC">
        <w:rPr>
          <w:rFonts w:ascii="Arial" w:hAnsi="Arial" w:cs="Arial"/>
          <w:b/>
          <w:sz w:val="32"/>
          <w:szCs w:val="32"/>
        </w:rPr>
        <w:t>Testi</w:t>
      </w:r>
      <w:r w:rsidR="009232E8">
        <w:rPr>
          <w:rFonts w:ascii="Arial" w:hAnsi="Arial" w:cs="Arial"/>
          <w:b/>
          <w:sz w:val="32"/>
          <w:szCs w:val="32"/>
        </w:rPr>
        <w:t>ng the generality of host-symb</w:t>
      </w:r>
      <w:r w:rsidR="009232E8" w:rsidRPr="009232E8">
        <w:rPr>
          <w:rFonts w:ascii="Arial" w:hAnsi="Arial" w:cs="Arial"/>
          <w:b/>
          <w:color w:val="FF0000"/>
          <w:sz w:val="32"/>
          <w:szCs w:val="32"/>
        </w:rPr>
        <w:t>io</w:t>
      </w:r>
      <w:r w:rsidRPr="009232E8">
        <w:rPr>
          <w:rFonts w:ascii="Arial" w:hAnsi="Arial" w:cs="Arial"/>
          <w:b/>
          <w:color w:val="FF0000"/>
          <w:sz w:val="32"/>
          <w:szCs w:val="32"/>
        </w:rPr>
        <w:t>nt</w:t>
      </w:r>
      <w:r w:rsidRPr="00EF1AEC">
        <w:rPr>
          <w:rFonts w:ascii="Arial" w:hAnsi="Arial" w:cs="Arial"/>
          <w:b/>
          <w:sz w:val="32"/>
          <w:szCs w:val="32"/>
        </w:rPr>
        <w:t xml:space="preserve"> </w:t>
      </w:r>
      <w:proofErr w:type="spellStart"/>
      <w:r w:rsidRPr="00EF1AEC">
        <w:rPr>
          <w:rFonts w:ascii="Arial" w:hAnsi="Arial" w:cs="Arial"/>
          <w:b/>
          <w:sz w:val="32"/>
          <w:szCs w:val="32"/>
        </w:rPr>
        <w:t>cophylogeny</w:t>
      </w:r>
      <w:proofErr w:type="spellEnd"/>
      <w:r w:rsidR="00670BE5" w:rsidRPr="00EF1AEC">
        <w:rPr>
          <w:rFonts w:ascii="Arial" w:hAnsi="Arial" w:cs="Arial"/>
          <w:b/>
          <w:sz w:val="32"/>
          <w:szCs w:val="32"/>
        </w:rPr>
        <w:t xml:space="preserve"> </w:t>
      </w:r>
      <w:commentRangeEnd w:id="0"/>
      <w:r w:rsidR="00EB7C9F" w:rsidRPr="00EF1AEC">
        <w:rPr>
          <w:rStyle w:val="CommentReference"/>
          <w:rFonts w:ascii="Arial" w:hAnsi="Arial" w:cs="Arial"/>
        </w:rPr>
        <w:commentReference w:id="0"/>
      </w:r>
    </w:p>
    <w:p w14:paraId="779C6254" w14:textId="77777777" w:rsidR="001C6B20" w:rsidRPr="00EF1AEC" w:rsidRDefault="001C6B20" w:rsidP="0022773B">
      <w:pPr>
        <w:spacing w:line="480" w:lineRule="auto"/>
        <w:rPr>
          <w:rFonts w:ascii="Times New Roman" w:hAnsi="Times New Roman" w:cs="Times New Roman"/>
        </w:rPr>
      </w:pPr>
    </w:p>
    <w:p w14:paraId="63C6302C" w14:textId="77777777" w:rsidR="00EF1AEC" w:rsidRDefault="001060A2" w:rsidP="0004684A">
      <w:pPr>
        <w:spacing w:line="480" w:lineRule="auto"/>
        <w:rPr>
          <w:rFonts w:ascii="Times New Roman" w:hAnsi="Times New Roman" w:cs="Times New Roman"/>
        </w:rPr>
      </w:pPr>
      <w:r w:rsidRPr="00EF1AEC">
        <w:rPr>
          <w:rFonts w:ascii="Times New Roman" w:hAnsi="Times New Roman" w:cs="Times New Roman"/>
        </w:rPr>
        <w:t>Alexander Hayward, Robert Poulin</w:t>
      </w:r>
      <w:r w:rsidR="0004684A" w:rsidRPr="00EF1AEC">
        <w:rPr>
          <w:rFonts w:ascii="Times New Roman" w:hAnsi="Times New Roman" w:cs="Times New Roman"/>
        </w:rPr>
        <w:t xml:space="preserve"> &amp;</w:t>
      </w:r>
      <w:r w:rsidRPr="00EF1AEC">
        <w:rPr>
          <w:rFonts w:ascii="Times New Roman" w:hAnsi="Times New Roman" w:cs="Times New Roman"/>
        </w:rPr>
        <w:t xml:space="preserve"> Shinichi Nakagawa</w:t>
      </w:r>
    </w:p>
    <w:p w14:paraId="4EF65E4E" w14:textId="77777777" w:rsidR="00EF1AEC" w:rsidRDefault="00EF1AEC" w:rsidP="0022773B">
      <w:pPr>
        <w:spacing w:line="480" w:lineRule="auto"/>
        <w:rPr>
          <w:rFonts w:ascii="Times New Roman" w:hAnsi="Times New Roman" w:cs="Times New Roman"/>
        </w:rPr>
      </w:pPr>
    </w:p>
    <w:p w14:paraId="3D22F4B7" w14:textId="3B42FE9F" w:rsidR="00886585" w:rsidRPr="00521039" w:rsidRDefault="00886585" w:rsidP="0022773B">
      <w:pPr>
        <w:spacing w:line="480" w:lineRule="auto"/>
        <w:rPr>
          <w:rFonts w:ascii="Times New Roman" w:hAnsi="Times New Roman" w:cs="Times New Roman"/>
        </w:rPr>
      </w:pPr>
      <w:commentRangeStart w:id="1"/>
      <w:r w:rsidRPr="00EF1AEC">
        <w:rPr>
          <w:rFonts w:ascii="Times New Roman" w:hAnsi="Times New Roman" w:cs="Times New Roman"/>
          <w:b/>
          <w:sz w:val="32"/>
          <w:szCs w:val="32"/>
        </w:rPr>
        <w:t>A</w:t>
      </w:r>
      <w:r w:rsidR="00EF1AEC" w:rsidRPr="00EF1AEC">
        <w:rPr>
          <w:rFonts w:ascii="Times New Roman" w:hAnsi="Times New Roman" w:cs="Times New Roman"/>
          <w:b/>
          <w:sz w:val="32"/>
          <w:szCs w:val="32"/>
        </w:rPr>
        <w:t>bstract</w:t>
      </w:r>
      <w:commentRangeEnd w:id="1"/>
      <w:r w:rsidR="007F4AFC">
        <w:rPr>
          <w:rStyle w:val="CommentReference"/>
        </w:rPr>
        <w:commentReference w:id="1"/>
      </w:r>
    </w:p>
    <w:p w14:paraId="47F2A833" w14:textId="117968D8" w:rsidR="00EF1AEC" w:rsidRDefault="001D381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inline distT="0" distB="0" distL="0" distR="0" wp14:anchorId="79B7F19E" wp14:editId="5A5B06E9">
            <wp:extent cx="4992592" cy="2791039"/>
            <wp:effectExtent l="0" t="0" r="1143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8-12-06 at 16.39.3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502" cy="279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AEC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1F21DDF7" w14:textId="00EABA1D" w:rsidR="00CD006A" w:rsidRPr="00EF1AEC" w:rsidRDefault="00EF1AEC" w:rsidP="0022773B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  <w:r w:rsidRPr="00EF1AEC">
        <w:rPr>
          <w:rFonts w:ascii="Times New Roman" w:hAnsi="Times New Roman" w:cs="Times New Roman"/>
          <w:b/>
          <w:sz w:val="32"/>
          <w:szCs w:val="32"/>
        </w:rPr>
        <w:lastRenderedPageBreak/>
        <w:t>Main</w:t>
      </w:r>
      <w:commentRangeStart w:id="2"/>
      <w:commentRangeStart w:id="3"/>
      <w:commentRangeEnd w:id="2"/>
      <w:r w:rsidR="00CA2071" w:rsidRPr="00EF1AEC">
        <w:rPr>
          <w:rStyle w:val="CommentReference"/>
          <w:rFonts w:ascii="Times New Roman" w:hAnsi="Times New Roman" w:cs="Times New Roman"/>
          <w:b/>
          <w:sz w:val="32"/>
          <w:szCs w:val="32"/>
        </w:rPr>
        <w:commentReference w:id="2"/>
      </w:r>
      <w:commentRangeEnd w:id="3"/>
      <w:r w:rsidR="00034CBA">
        <w:rPr>
          <w:rStyle w:val="CommentReference"/>
        </w:rPr>
        <w:commentReference w:id="3"/>
      </w:r>
    </w:p>
    <w:p w14:paraId="239D5EAE" w14:textId="77777777" w:rsidR="00BF0B54" w:rsidRPr="00EF1AEC" w:rsidRDefault="00BF0B54" w:rsidP="0022773B">
      <w:pPr>
        <w:spacing w:line="480" w:lineRule="auto"/>
        <w:rPr>
          <w:rFonts w:ascii="Times New Roman" w:hAnsi="Times New Roman" w:cs="Times New Roman"/>
        </w:rPr>
      </w:pPr>
    </w:p>
    <w:p w14:paraId="3D15FA1E" w14:textId="57C85453" w:rsidR="00013F98" w:rsidRDefault="00E775F5" w:rsidP="00827E52">
      <w:pPr>
        <w:spacing w:line="480" w:lineRule="auto"/>
        <w:rPr>
          <w:rFonts w:ascii="Times New Roman" w:hAnsi="Times New Roman" w:cs="Times New Roman"/>
        </w:rPr>
      </w:pPr>
      <w:r w:rsidRPr="00EF1AEC">
        <w:rPr>
          <w:rFonts w:ascii="Times New Roman" w:hAnsi="Times New Roman" w:cs="Times New Roman"/>
        </w:rPr>
        <w:t>S</w:t>
      </w:r>
      <w:r w:rsidR="00AD4F68">
        <w:rPr>
          <w:rFonts w:ascii="Times New Roman" w:hAnsi="Times New Roman" w:cs="Times New Roman"/>
        </w:rPr>
        <w:t>ymbiose</w:t>
      </w:r>
      <w:r w:rsidR="00FB18AA" w:rsidRPr="00EF1AEC">
        <w:rPr>
          <w:rFonts w:ascii="Times New Roman" w:hAnsi="Times New Roman" w:cs="Times New Roman"/>
        </w:rPr>
        <w:t>s</w:t>
      </w:r>
      <w:r w:rsidR="00905933" w:rsidRPr="00EF1AEC">
        <w:rPr>
          <w:rFonts w:ascii="Times New Roman" w:hAnsi="Times New Roman" w:cs="Times New Roman"/>
        </w:rPr>
        <w:t xml:space="preserve"> </w:t>
      </w:r>
      <w:r w:rsidR="00AD4F68">
        <w:rPr>
          <w:rFonts w:ascii="Times New Roman" w:hAnsi="Times New Roman" w:cs="Times New Roman"/>
        </w:rPr>
        <w:t xml:space="preserve">are </w:t>
      </w:r>
      <w:r w:rsidR="00FB18AA" w:rsidRPr="00EF1AEC">
        <w:rPr>
          <w:rFonts w:ascii="Times New Roman" w:hAnsi="Times New Roman" w:cs="Times New Roman"/>
        </w:rPr>
        <w:t>prolonged and intimate association</w:t>
      </w:r>
      <w:r w:rsidR="00AD4F68">
        <w:rPr>
          <w:rFonts w:ascii="Times New Roman" w:hAnsi="Times New Roman" w:cs="Times New Roman"/>
        </w:rPr>
        <w:t>s</w:t>
      </w:r>
      <w:r w:rsidR="00FB18AA" w:rsidRPr="00EF1AEC">
        <w:rPr>
          <w:rFonts w:ascii="Times New Roman" w:hAnsi="Times New Roman" w:cs="Times New Roman"/>
        </w:rPr>
        <w:t xml:space="preserve"> between organisms of different species </w:t>
      </w:r>
      <w:r w:rsidR="00FB18AA" w:rsidRPr="00EF1AEC">
        <w:rPr>
          <w:rFonts w:ascii="Times New Roman" w:hAnsi="Times New Roman" w:cs="Times New Roman"/>
        </w:rPr>
        <w:fldChar w:fldCharType="begin"/>
      </w:r>
      <w:r w:rsidR="00FB18AA" w:rsidRPr="00EF1AEC">
        <w:rPr>
          <w:rFonts w:ascii="Times New Roman" w:hAnsi="Times New Roman" w:cs="Times New Roman"/>
        </w:rPr>
        <w:instrText xml:space="preserve"> ADDIN EN.CITE &lt;EndNote&gt;&lt;Cite&gt;&lt;Author&gt;Wilkinson&lt;/Author&gt;&lt;Year&gt;2001&lt;/Year&gt;&lt;RecNum&gt;13&lt;/RecNum&gt;&lt;DisplayText&gt;(Wilkinson 2001)&lt;/DisplayText&gt;&lt;record&gt;&lt;rec-number&gt;13&lt;/rec-number&gt;&lt;foreign-keys&gt;&lt;key app="EN" db-id="x0tfewrx6v00a6et95bves2m9fte0e5fess2" timestamp="1511730007"&gt;13&lt;/key&gt;&lt;/foreign-keys&gt;&lt;ref-type name="Journal Article"&gt;17&lt;/ref-type&gt;&lt;contributors&gt;&lt;authors&gt;&lt;author&gt;Wilkinson, David M.&lt;/author&gt;&lt;/authors&gt;&lt;/contributors&gt;&lt;titles&gt;&lt;title&gt;At cross purposes&lt;/title&gt;&lt;secondary-title&gt;Nature&lt;/secondary-title&gt;&lt;/titles&gt;&lt;periodical&gt;&lt;full-title&gt;Nature&lt;/full-title&gt;&lt;/periodical&gt;&lt;pages&gt;485&lt;/pages&gt;&lt;volume&gt;412&lt;/volume&gt;&lt;dates&gt;&lt;year&gt;2001&lt;/year&gt;&lt;pub-dates&gt;&lt;date&gt;08/02/online&lt;/date&gt;&lt;/pub-dates&gt;&lt;/dates&gt;&lt;publisher&gt;Nature Publishing Group&lt;/publisher&gt;&lt;urls&gt;&lt;related-urls&gt;&lt;url&gt;http://dx.doi.org/10.1038/35087676&lt;/url&gt;&lt;/related-urls&gt;&lt;/urls&gt;&lt;electronic-resource-num&gt;10.1038/35087676&lt;/electronic-resource-num&gt;&lt;/record&gt;&lt;/Cite&gt;&lt;/EndNote&gt;</w:instrText>
      </w:r>
      <w:r w:rsidR="00FB18AA" w:rsidRPr="00EF1AEC">
        <w:rPr>
          <w:rFonts w:ascii="Times New Roman" w:hAnsi="Times New Roman" w:cs="Times New Roman"/>
        </w:rPr>
        <w:fldChar w:fldCharType="separate"/>
      </w:r>
      <w:r w:rsidR="00FB18AA" w:rsidRPr="00EF1AEC">
        <w:rPr>
          <w:rFonts w:ascii="Times New Roman" w:hAnsi="Times New Roman" w:cs="Times New Roman"/>
          <w:noProof/>
        </w:rPr>
        <w:t>(Wilkinson 2001)</w:t>
      </w:r>
      <w:r w:rsidR="00FB18AA" w:rsidRPr="00EF1AEC">
        <w:rPr>
          <w:rFonts w:ascii="Times New Roman" w:hAnsi="Times New Roman" w:cs="Times New Roman"/>
        </w:rPr>
        <w:fldChar w:fldCharType="end"/>
      </w:r>
      <w:r w:rsidR="00FB18AA" w:rsidRPr="00EF1AEC">
        <w:rPr>
          <w:rFonts w:ascii="Times New Roman" w:hAnsi="Times New Roman" w:cs="Times New Roman"/>
        </w:rPr>
        <w:t xml:space="preserve">. </w:t>
      </w:r>
      <w:r w:rsidR="00905933" w:rsidRPr="00EF1AEC">
        <w:rPr>
          <w:rFonts w:ascii="Times New Roman" w:hAnsi="Times New Roman" w:cs="Times New Roman"/>
        </w:rPr>
        <w:t>S</w:t>
      </w:r>
      <w:r w:rsidR="00FB18AA" w:rsidRPr="00EF1AEC">
        <w:rPr>
          <w:rFonts w:ascii="Times New Roman" w:hAnsi="Times New Roman" w:cs="Times New Roman"/>
        </w:rPr>
        <w:t xml:space="preserve">ymbiotic relationships may be mutualistic, where both partners benefit from the interaction, parasitic, where one partner benefits and the other suffers a cost, or </w:t>
      </w:r>
      <w:proofErr w:type="spellStart"/>
      <w:r w:rsidR="00FB18AA" w:rsidRPr="00EF1AEC">
        <w:rPr>
          <w:rFonts w:ascii="Times New Roman" w:hAnsi="Times New Roman" w:cs="Times New Roman"/>
        </w:rPr>
        <w:t>commensalistic</w:t>
      </w:r>
      <w:proofErr w:type="spellEnd"/>
      <w:del w:id="4" w:author="Microsoft Office User" w:date="2019-01-06T17:55:00Z">
        <w:r w:rsidR="00FB18AA" w:rsidRPr="00EF1AEC" w:rsidDel="007D3E05">
          <w:rPr>
            <w:rFonts w:ascii="Times New Roman" w:hAnsi="Times New Roman" w:cs="Times New Roman"/>
          </w:rPr>
          <w:delText>,</w:delText>
        </w:r>
      </w:del>
      <w:r w:rsidR="00FB18AA" w:rsidRPr="00EF1AEC">
        <w:rPr>
          <w:rFonts w:ascii="Times New Roman" w:hAnsi="Times New Roman" w:cs="Times New Roman"/>
        </w:rPr>
        <w:t xml:space="preserve"> where one partner benefits while the other neither benefits nor </w:t>
      </w:r>
      <w:r w:rsidR="00222026" w:rsidRPr="00EF1AEC">
        <w:rPr>
          <w:rFonts w:ascii="Times New Roman" w:hAnsi="Times New Roman" w:cs="Times New Roman"/>
        </w:rPr>
        <w:t>suffers a loss</w:t>
      </w:r>
      <w:r w:rsidR="00FB18AA" w:rsidRPr="00EF1AEC">
        <w:rPr>
          <w:rFonts w:ascii="Times New Roman" w:hAnsi="Times New Roman" w:cs="Times New Roman"/>
        </w:rPr>
        <w:t xml:space="preserve"> </w:t>
      </w:r>
      <w:r w:rsidR="00FB18AA" w:rsidRPr="00EF1AEC">
        <w:rPr>
          <w:rFonts w:ascii="Times New Roman" w:hAnsi="Times New Roman" w:cs="Times New Roman"/>
        </w:rPr>
        <w:fldChar w:fldCharType="begin"/>
      </w:r>
      <w:r w:rsidR="00FB18AA" w:rsidRPr="00EF1AEC">
        <w:rPr>
          <w:rFonts w:ascii="Times New Roman" w:hAnsi="Times New Roman" w:cs="Times New Roman"/>
        </w:rPr>
        <w:instrText xml:space="preserve"> ADDIN EN.CITE &lt;EndNote&gt;&lt;Cite&gt;&lt;Author&gt;Leung&lt;/Author&gt;&lt;Year&gt;2008&lt;/Year&gt;&lt;RecNum&gt;10&lt;/RecNum&gt;&lt;DisplayText&gt;(Leung &amp;amp; Poulin 2008)&lt;/DisplayText&gt;&lt;record&gt;&lt;rec-number&gt;10&lt;/rec-number&gt;&lt;foreign-keys&gt;&lt;key app="EN" db-id="x0tfewrx6v00a6et95bves2m9fte0e5fess2" timestamp="1511728922"&gt;10&lt;/key&gt;&lt;/foreign-keys&gt;&lt;ref-type name="Journal Article"&gt;17&lt;/ref-type&gt;&lt;contributors&gt;&lt;authors&gt;&lt;author&gt;Leung, TLF&lt;/author&gt;&lt;author&gt;Poulin, R&lt;/author&gt;&lt;/authors&gt;&lt;/contributors&gt;&lt;titles&gt;&lt;title&gt;Parasitism, commensalism, and mutualism: exploring the many shades of symbioses&lt;/title&gt;&lt;secondary-title&gt;Vie et Milieu&lt;/secondary-title&gt;&lt;/titles&gt;&lt;periodical&gt;&lt;full-title&gt;Vie et Milieu&lt;/full-title&gt;&lt;/periodical&gt;&lt;pages&gt;107&lt;/pages&gt;&lt;volume&gt;58&lt;/volume&gt;&lt;number&gt;2&lt;/number&gt;&lt;dates&gt;&lt;year&gt;2008&lt;/year&gt;&lt;/dates&gt;&lt;isbn&gt;0240-8759&lt;/isbn&gt;&lt;urls&gt;&lt;/urls&gt;&lt;/record&gt;&lt;/Cite&gt;&lt;/EndNote&gt;</w:instrText>
      </w:r>
      <w:r w:rsidR="00FB18AA" w:rsidRPr="00EF1AEC">
        <w:rPr>
          <w:rFonts w:ascii="Times New Roman" w:hAnsi="Times New Roman" w:cs="Times New Roman"/>
        </w:rPr>
        <w:fldChar w:fldCharType="separate"/>
      </w:r>
      <w:r w:rsidR="00FB18AA" w:rsidRPr="00EF1AEC">
        <w:rPr>
          <w:rFonts w:ascii="Times New Roman" w:hAnsi="Times New Roman" w:cs="Times New Roman"/>
          <w:noProof/>
        </w:rPr>
        <w:t>(Leung &amp; Poulin 2008)</w:t>
      </w:r>
      <w:r w:rsidR="00FB18AA" w:rsidRPr="00EF1AEC">
        <w:rPr>
          <w:rFonts w:ascii="Times New Roman" w:hAnsi="Times New Roman" w:cs="Times New Roman"/>
        </w:rPr>
        <w:fldChar w:fldCharType="end"/>
      </w:r>
      <w:r w:rsidR="00472353">
        <w:rPr>
          <w:rFonts w:ascii="Times New Roman" w:hAnsi="Times New Roman" w:cs="Times New Roman"/>
        </w:rPr>
        <w:t xml:space="preserve"> (Fig. 1)</w:t>
      </w:r>
      <w:r w:rsidR="00FB18AA" w:rsidRPr="00EF1AEC">
        <w:rPr>
          <w:rFonts w:ascii="Times New Roman" w:hAnsi="Times New Roman" w:cs="Times New Roman"/>
        </w:rPr>
        <w:t>. S</w:t>
      </w:r>
      <w:r w:rsidR="00827E52" w:rsidRPr="00EF1AEC">
        <w:rPr>
          <w:rFonts w:ascii="Times New Roman" w:hAnsi="Times New Roman" w:cs="Times New Roman"/>
        </w:rPr>
        <w:t>ymbios</w:t>
      </w:r>
      <w:r w:rsidR="00AD4F68">
        <w:rPr>
          <w:rFonts w:ascii="Times New Roman" w:hAnsi="Times New Roman" w:cs="Times New Roman"/>
        </w:rPr>
        <w:t>es</w:t>
      </w:r>
      <w:r w:rsidR="00827E52" w:rsidRPr="00EF1AEC">
        <w:rPr>
          <w:rFonts w:ascii="Times New Roman" w:hAnsi="Times New Roman" w:cs="Times New Roman"/>
        </w:rPr>
        <w:t xml:space="preserve"> </w:t>
      </w:r>
      <w:r w:rsidR="00AD4F68">
        <w:rPr>
          <w:rFonts w:ascii="Times New Roman" w:hAnsi="Times New Roman" w:cs="Times New Roman"/>
        </w:rPr>
        <w:t xml:space="preserve">are </w:t>
      </w:r>
      <w:r w:rsidR="00827E52" w:rsidRPr="00EF1AEC">
        <w:rPr>
          <w:rFonts w:ascii="Times New Roman" w:hAnsi="Times New Roman" w:cs="Times New Roman"/>
        </w:rPr>
        <w:t>extremely common</w:t>
      </w:r>
      <w:r w:rsidR="00C5537D" w:rsidRPr="00EF1AEC">
        <w:rPr>
          <w:rFonts w:ascii="Times New Roman" w:hAnsi="Times New Roman" w:cs="Times New Roman"/>
        </w:rPr>
        <w:t xml:space="preserve"> </w:t>
      </w:r>
      <w:r w:rsidR="00827E52" w:rsidRPr="00EF1AEC">
        <w:rPr>
          <w:rFonts w:ascii="Times New Roman" w:hAnsi="Times New Roman" w:cs="Times New Roman"/>
        </w:rPr>
        <w:t xml:space="preserve">and </w:t>
      </w:r>
      <w:r w:rsidR="00AD4F68">
        <w:rPr>
          <w:rFonts w:ascii="Times New Roman" w:hAnsi="Times New Roman" w:cs="Times New Roman"/>
        </w:rPr>
        <w:t>exert</w:t>
      </w:r>
      <w:r w:rsidR="00827E52" w:rsidRPr="00EF1AEC">
        <w:rPr>
          <w:rFonts w:ascii="Times New Roman" w:hAnsi="Times New Roman" w:cs="Times New Roman"/>
        </w:rPr>
        <w:t xml:space="preserve"> a substantial influence </w:t>
      </w:r>
      <w:r w:rsidR="009371B4" w:rsidRPr="00EF1AEC">
        <w:rPr>
          <w:rFonts w:ascii="Times New Roman" w:hAnsi="Times New Roman" w:cs="Times New Roman"/>
        </w:rPr>
        <w:t>i</w:t>
      </w:r>
      <w:r w:rsidR="00827E52" w:rsidRPr="00EF1AEC">
        <w:rPr>
          <w:rFonts w:ascii="Times New Roman" w:hAnsi="Times New Roman" w:cs="Times New Roman"/>
        </w:rPr>
        <w:t>n the living world</w:t>
      </w:r>
      <w:del w:id="5" w:author="Microsoft Office User" w:date="2019-01-06T17:56:00Z">
        <w:r w:rsidR="00827E52" w:rsidRPr="00EF1AEC" w:rsidDel="007D3E05">
          <w:rPr>
            <w:rFonts w:ascii="Times New Roman" w:hAnsi="Times New Roman" w:cs="Times New Roman"/>
          </w:rPr>
          <w:delText>,</w:delText>
        </w:r>
      </w:del>
      <w:r w:rsidR="00827E52" w:rsidRPr="00EF1AEC">
        <w:rPr>
          <w:rFonts w:ascii="Times New Roman" w:hAnsi="Times New Roman" w:cs="Times New Roman"/>
        </w:rPr>
        <w:t xml:space="preserve"> with </w:t>
      </w:r>
      <w:r w:rsidR="000754AD" w:rsidRPr="00EF1AEC">
        <w:rPr>
          <w:rFonts w:ascii="Times New Roman" w:hAnsi="Times New Roman" w:cs="Times New Roman"/>
        </w:rPr>
        <w:t xml:space="preserve">significant </w:t>
      </w:r>
      <w:r w:rsidR="00160F69" w:rsidRPr="00EF1AEC">
        <w:rPr>
          <w:rFonts w:ascii="Times New Roman" w:hAnsi="Times New Roman" w:cs="Times New Roman"/>
        </w:rPr>
        <w:t xml:space="preserve">evolutionary and ecological </w:t>
      </w:r>
      <w:r w:rsidR="00827E52" w:rsidRPr="00EF1AEC">
        <w:rPr>
          <w:rFonts w:ascii="Times New Roman" w:hAnsi="Times New Roman" w:cs="Times New Roman"/>
        </w:rPr>
        <w:t xml:space="preserve">impacts </w:t>
      </w:r>
      <w:r w:rsidR="009371B4" w:rsidRPr="00EF1AEC">
        <w:rPr>
          <w:rFonts w:ascii="Times New Roman" w:hAnsi="Times New Roman" w:cs="Times New Roman"/>
        </w:rPr>
        <w:t>for</w:t>
      </w:r>
      <w:r w:rsidR="00827E52" w:rsidRPr="00EF1AEC">
        <w:rPr>
          <w:rFonts w:ascii="Times New Roman" w:hAnsi="Times New Roman" w:cs="Times New Roman"/>
        </w:rPr>
        <w:t xml:space="preserve"> disease</w:t>
      </w:r>
      <w:r w:rsidR="002C4874" w:rsidRPr="00EF1AEC">
        <w:rPr>
          <w:rFonts w:ascii="Times New Roman" w:hAnsi="Times New Roman" w:cs="Times New Roman"/>
        </w:rPr>
        <w:t xml:space="preserve"> </w:t>
      </w:r>
      <w:r w:rsidR="002C4874" w:rsidRPr="00EF1AEC">
        <w:rPr>
          <w:rFonts w:ascii="Times New Roman" w:hAnsi="Times New Roman" w:cs="Times New Roman"/>
        </w:rPr>
        <w:fldChar w:fldCharType="begin"/>
      </w:r>
      <w:r w:rsidR="00DC76AF" w:rsidRPr="00EF1AEC">
        <w:rPr>
          <w:rFonts w:ascii="Times New Roman" w:hAnsi="Times New Roman" w:cs="Times New Roman"/>
        </w:rPr>
        <w:instrText xml:space="preserve"> ADDIN EN.CITE &lt;EndNote&gt;&lt;Cite&gt;&lt;Author&gt;Hopkins&lt;/Author&gt;&lt;Year&gt;2016&lt;/Year&gt;&lt;RecNum&gt;4&lt;/RecNum&gt;&lt;DisplayText&gt;(Schmid Hempel 2011; Hopkins&lt;style face="italic"&gt; et al.&lt;/style&gt; 2016)&lt;/DisplayText&gt;&lt;record&gt;&lt;rec-number&gt;4&lt;/rec-number&gt;&lt;foreign-keys&gt;&lt;key app="EN" db-id="x0tfewrx6v00a6et95bves2m9fte0e5fess2" timestamp="1511725845"&gt;4&lt;/key&gt;&lt;/foreign-keys&gt;&lt;ref-type name="Journal Article"&gt;17&lt;/ref-type&gt;&lt;contributors&gt;&lt;authors&gt;&lt;author&gt;Hopkins, Skylar R.&lt;/author&gt;&lt;author&gt;Wojdak, Jeremy M.&lt;/author&gt;&lt;author&gt;Belden, Lisa K.&lt;/author&gt;&lt;/authors&gt;&lt;/contributors&gt;&lt;titles&gt;&lt;title&gt;Defensive Symbionts Mediate Host&amp;amp;#x2013;Parasite Interactions at Multiple Scales&lt;/title&gt;&lt;secondary-title&gt;Trends in Parasitology&lt;/secondary-title&gt;&lt;/titles&gt;&lt;periodical&gt;&lt;full-title&gt;Trends in Parasitology&lt;/full-title&gt;&lt;/periodical&gt;&lt;pages&gt;53-64&lt;/pages&gt;&lt;volume&gt;33&lt;/volume&gt;&lt;number&gt;1&lt;/number&gt;&lt;dates&gt;&lt;year&gt;2016&lt;/year&gt;&lt;/dates&gt;&lt;publisher&gt;Elsevier&lt;/publisher&gt;&lt;isbn&gt;1471-4922&lt;/isbn&gt;&lt;urls&gt;&lt;related-urls&gt;&lt;url&gt;http://dx.doi.org/10.1016/j.pt.2016.10.003&lt;/url&gt;&lt;/related-urls&gt;&lt;/urls&gt;&lt;electronic-resource-num&gt;10.1016/j.pt.2016.10.003&lt;/electronic-resource-num&gt;&lt;access-date&gt;2017/11/26&lt;/access-date&gt;&lt;/record&gt;&lt;/Cite&gt;&lt;Cite&gt;&lt;Author&gt;Schmid Hempel&lt;/Author&gt;&lt;Year&gt;2011&lt;/Year&gt;&lt;RecNum&gt;6&lt;/RecNum&gt;&lt;record&gt;&lt;rec-number&gt;6&lt;/rec-number&gt;&lt;foreign-keys&gt;&lt;key app="EN" db-id="x0tfewrx6v00a6et95bves2m9fte0e5fess2" timestamp="1511727656"&gt;6&lt;/key&gt;&lt;/foreign-keys&gt;&lt;ref-type name="Book"&gt;6&lt;/ref-type&gt;&lt;contributors&gt;&lt;authors&gt;&lt;author&gt;Schmid Hempel, Paul&lt;/author&gt;&lt;/authors&gt;&lt;/contributors&gt;&lt;titles&gt;&lt;title&gt;Evolutionary parasitologythe integrated study of infections, immunology, ecology, and genetics&lt;/title&gt;&lt;/titles&gt;&lt;dates&gt;&lt;year&gt;2011&lt;/year&gt;&lt;/dates&gt;&lt;urls&gt;&lt;/urls&gt;&lt;/record&gt;&lt;/Cite&gt;&lt;/EndNote&gt;</w:instrText>
      </w:r>
      <w:r w:rsidR="002C4874" w:rsidRPr="00EF1AEC">
        <w:rPr>
          <w:rFonts w:ascii="Times New Roman" w:hAnsi="Times New Roman" w:cs="Times New Roman"/>
        </w:rPr>
        <w:fldChar w:fldCharType="separate"/>
      </w:r>
      <w:r w:rsidR="00DC76AF" w:rsidRPr="00EF1AEC">
        <w:rPr>
          <w:rFonts w:ascii="Times New Roman" w:hAnsi="Times New Roman" w:cs="Times New Roman"/>
          <w:noProof/>
        </w:rPr>
        <w:t>(Schmid Hempel 2011; Hopkins</w:t>
      </w:r>
      <w:r w:rsidR="00DC76AF" w:rsidRPr="00EF1AEC">
        <w:rPr>
          <w:rFonts w:ascii="Times New Roman" w:hAnsi="Times New Roman" w:cs="Times New Roman"/>
          <w:i/>
          <w:noProof/>
        </w:rPr>
        <w:t xml:space="preserve"> et al.</w:t>
      </w:r>
      <w:r w:rsidR="00DC76AF" w:rsidRPr="00EF1AEC">
        <w:rPr>
          <w:rFonts w:ascii="Times New Roman" w:hAnsi="Times New Roman" w:cs="Times New Roman"/>
          <w:noProof/>
        </w:rPr>
        <w:t xml:space="preserve"> 2016)</w:t>
      </w:r>
      <w:r w:rsidR="002C4874" w:rsidRPr="00EF1AEC">
        <w:rPr>
          <w:rFonts w:ascii="Times New Roman" w:hAnsi="Times New Roman" w:cs="Times New Roman"/>
        </w:rPr>
        <w:fldChar w:fldCharType="end"/>
      </w:r>
      <w:r w:rsidR="002C4874" w:rsidRPr="00EF1AEC">
        <w:rPr>
          <w:rFonts w:ascii="Times New Roman" w:hAnsi="Times New Roman" w:cs="Times New Roman"/>
        </w:rPr>
        <w:t>,</w:t>
      </w:r>
      <w:r w:rsidR="00E46F20" w:rsidRPr="00EF1AEC">
        <w:rPr>
          <w:rFonts w:ascii="Times New Roman" w:hAnsi="Times New Roman" w:cs="Times New Roman"/>
        </w:rPr>
        <w:t xml:space="preserve"> </w:t>
      </w:r>
      <w:r w:rsidR="001C6B20" w:rsidRPr="00EF1AEC">
        <w:rPr>
          <w:rFonts w:ascii="Times New Roman" w:hAnsi="Times New Roman" w:cs="Times New Roman"/>
        </w:rPr>
        <w:t xml:space="preserve">for </w:t>
      </w:r>
      <w:r w:rsidR="00160F69" w:rsidRPr="00EF1AEC">
        <w:rPr>
          <w:rFonts w:ascii="Times New Roman" w:hAnsi="Times New Roman" w:cs="Times New Roman"/>
        </w:rPr>
        <w:t xml:space="preserve">driving major evolutionary transitions </w:t>
      </w:r>
      <w:r w:rsidR="00160F69" w:rsidRPr="00EF1AEC">
        <w:rPr>
          <w:rFonts w:ascii="Times New Roman" w:hAnsi="Times New Roman" w:cs="Times New Roman"/>
        </w:rPr>
        <w:fldChar w:fldCharType="begin">
          <w:fldData xml:space="preserve">PEVuZE5vdGU+PENpdGU+PEF1dGhvcj5NYXJndWxpczwvQXV0aG9yPjxZZWFyPjE5OTE8L1llYXI+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</w:fldData>
        </w:fldChar>
      </w:r>
      <w:r w:rsidR="00160F69" w:rsidRPr="00EF1AEC">
        <w:rPr>
          <w:rFonts w:ascii="Times New Roman" w:hAnsi="Times New Roman" w:cs="Times New Roman"/>
        </w:rPr>
        <w:instrText xml:space="preserve"> ADDIN EN.CITE </w:instrText>
      </w:r>
      <w:r w:rsidR="00160F69" w:rsidRPr="00EF1AEC">
        <w:rPr>
          <w:rFonts w:ascii="Times New Roman" w:hAnsi="Times New Roman" w:cs="Times New Roman"/>
        </w:rPr>
        <w:fldChar w:fldCharType="begin">
          <w:fldData xml:space="preserve">PEVuZE5vdGU+PENpdGU+PEF1dGhvcj5NYXJndWxpczwvQXV0aG9yPjxZZWFyPjE5OTE8L1llYXI+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</w:fldData>
        </w:fldChar>
      </w:r>
      <w:r w:rsidR="00160F69" w:rsidRPr="00EF1AEC">
        <w:rPr>
          <w:rFonts w:ascii="Times New Roman" w:hAnsi="Times New Roman" w:cs="Times New Roman"/>
        </w:rPr>
        <w:instrText xml:space="preserve"> ADDIN EN.CITE.DATA </w:instrText>
      </w:r>
      <w:r w:rsidR="00160F69" w:rsidRPr="00EF1AEC">
        <w:rPr>
          <w:rFonts w:ascii="Times New Roman" w:hAnsi="Times New Roman" w:cs="Times New Roman"/>
        </w:rPr>
      </w:r>
      <w:r w:rsidR="00160F69" w:rsidRPr="00EF1AEC">
        <w:rPr>
          <w:rFonts w:ascii="Times New Roman" w:hAnsi="Times New Roman" w:cs="Times New Roman"/>
        </w:rPr>
        <w:fldChar w:fldCharType="end"/>
      </w:r>
      <w:r w:rsidR="00160F69" w:rsidRPr="00EF1AEC">
        <w:rPr>
          <w:rFonts w:ascii="Times New Roman" w:hAnsi="Times New Roman" w:cs="Times New Roman"/>
        </w:rPr>
      </w:r>
      <w:r w:rsidR="00160F69" w:rsidRPr="00EF1AEC">
        <w:rPr>
          <w:rFonts w:ascii="Times New Roman" w:hAnsi="Times New Roman" w:cs="Times New Roman"/>
        </w:rPr>
        <w:fldChar w:fldCharType="separate"/>
      </w:r>
      <w:r w:rsidR="00160F69" w:rsidRPr="00EF1AEC">
        <w:rPr>
          <w:rFonts w:ascii="Times New Roman" w:hAnsi="Times New Roman" w:cs="Times New Roman"/>
          <w:noProof/>
        </w:rPr>
        <w:t>(Margulis &amp; Fester 1991; Szathmáry &amp; Smith 1995; Kiers &amp; West 2015)</w:t>
      </w:r>
      <w:r w:rsidR="00160F69" w:rsidRPr="00EF1AEC">
        <w:rPr>
          <w:rFonts w:ascii="Times New Roman" w:hAnsi="Times New Roman" w:cs="Times New Roman"/>
        </w:rPr>
        <w:fldChar w:fldCharType="end"/>
      </w:r>
      <w:r w:rsidR="00160F69" w:rsidRPr="00EF1AEC">
        <w:rPr>
          <w:rFonts w:ascii="Times New Roman" w:hAnsi="Times New Roman" w:cs="Times New Roman"/>
        </w:rPr>
        <w:t xml:space="preserve">, </w:t>
      </w:r>
      <w:r w:rsidR="00E46F20" w:rsidRPr="00EF1AEC">
        <w:rPr>
          <w:rFonts w:ascii="Times New Roman" w:hAnsi="Times New Roman" w:cs="Times New Roman"/>
        </w:rPr>
        <w:t xml:space="preserve">and </w:t>
      </w:r>
      <w:r w:rsidR="001C6B20" w:rsidRPr="00EF1AEC">
        <w:rPr>
          <w:rFonts w:ascii="Times New Roman" w:hAnsi="Times New Roman" w:cs="Times New Roman"/>
        </w:rPr>
        <w:t xml:space="preserve">for </w:t>
      </w:r>
      <w:r w:rsidR="002819A6" w:rsidRPr="00EF1AEC">
        <w:rPr>
          <w:rFonts w:ascii="Times New Roman" w:hAnsi="Times New Roman" w:cs="Times New Roman"/>
        </w:rPr>
        <w:t xml:space="preserve">influencing </w:t>
      </w:r>
      <w:r w:rsidR="00E46F20" w:rsidRPr="00EF1AEC">
        <w:rPr>
          <w:rFonts w:ascii="Times New Roman" w:hAnsi="Times New Roman" w:cs="Times New Roman"/>
        </w:rPr>
        <w:t xml:space="preserve">the structure and function </w:t>
      </w:r>
      <w:r w:rsidR="002C4874" w:rsidRPr="00EF1AEC">
        <w:rPr>
          <w:rFonts w:ascii="Times New Roman" w:hAnsi="Times New Roman" w:cs="Times New Roman"/>
        </w:rPr>
        <w:t>of ecological communities</w:t>
      </w:r>
      <w:r w:rsidR="001D1BD2" w:rsidRPr="00EF1AEC">
        <w:rPr>
          <w:rFonts w:ascii="Times New Roman" w:hAnsi="Times New Roman" w:cs="Times New Roman"/>
        </w:rPr>
        <w:t xml:space="preserve"> </w:t>
      </w:r>
      <w:r w:rsidR="00272CDE" w:rsidRPr="00EF1AEC">
        <w:rPr>
          <w:rFonts w:ascii="Times New Roman" w:hAnsi="Times New Roman" w:cs="Times New Roman"/>
        </w:rPr>
        <w:fldChar w:fldCharType="begin">
          <w:fldData xml:space="preserve">PEVuZE5vdGU+PENpdGU+PEF1dGhvcj5UaHJhbGw8L0F1dGhvcj48WWVhcj4yMDA3PC9ZZWFyPjxS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==
</w:fldData>
        </w:fldChar>
      </w:r>
      <w:r w:rsidR="00DC76AF" w:rsidRPr="00EF1AEC">
        <w:rPr>
          <w:rFonts w:ascii="Times New Roman" w:hAnsi="Times New Roman" w:cs="Times New Roman"/>
        </w:rPr>
        <w:instrText xml:space="preserve"> ADDIN EN.CITE </w:instrText>
      </w:r>
      <w:r w:rsidR="00DC76AF" w:rsidRPr="00EF1AEC">
        <w:rPr>
          <w:rFonts w:ascii="Times New Roman" w:hAnsi="Times New Roman" w:cs="Times New Roman"/>
        </w:rPr>
        <w:fldChar w:fldCharType="begin">
          <w:fldData xml:space="preserve">PEVuZE5vdGU+PENpdGU+PEF1dGhvcj5UaHJhbGw8L0F1dGhvcj48WWVhcj4yMDA3PC9ZZWFyPjxS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==
</w:fldData>
        </w:fldChar>
      </w:r>
      <w:r w:rsidR="00DC76AF" w:rsidRPr="00EF1AEC">
        <w:rPr>
          <w:rFonts w:ascii="Times New Roman" w:hAnsi="Times New Roman" w:cs="Times New Roman"/>
        </w:rPr>
        <w:instrText xml:space="preserve"> ADDIN EN.CITE.DATA </w:instrText>
      </w:r>
      <w:r w:rsidR="00DC76AF" w:rsidRPr="00EF1AEC">
        <w:rPr>
          <w:rFonts w:ascii="Times New Roman" w:hAnsi="Times New Roman" w:cs="Times New Roman"/>
        </w:rPr>
      </w:r>
      <w:r w:rsidR="00DC76AF" w:rsidRPr="00EF1AEC">
        <w:rPr>
          <w:rFonts w:ascii="Times New Roman" w:hAnsi="Times New Roman" w:cs="Times New Roman"/>
        </w:rPr>
        <w:fldChar w:fldCharType="end"/>
      </w:r>
      <w:r w:rsidR="00272CDE" w:rsidRPr="00EF1AEC">
        <w:rPr>
          <w:rFonts w:ascii="Times New Roman" w:hAnsi="Times New Roman" w:cs="Times New Roman"/>
        </w:rPr>
      </w:r>
      <w:r w:rsidR="00272CDE" w:rsidRPr="00EF1AEC">
        <w:rPr>
          <w:rFonts w:ascii="Times New Roman" w:hAnsi="Times New Roman" w:cs="Times New Roman"/>
        </w:rPr>
        <w:fldChar w:fldCharType="separate"/>
      </w:r>
      <w:r w:rsidR="00DC76AF" w:rsidRPr="00EF1AEC">
        <w:rPr>
          <w:rFonts w:ascii="Times New Roman" w:hAnsi="Times New Roman" w:cs="Times New Roman"/>
          <w:noProof/>
        </w:rPr>
        <w:t>(Reynolds</w:t>
      </w:r>
      <w:r w:rsidR="00DC76AF" w:rsidRPr="00EF1AEC">
        <w:rPr>
          <w:rFonts w:ascii="Times New Roman" w:hAnsi="Times New Roman" w:cs="Times New Roman"/>
          <w:i/>
          <w:noProof/>
        </w:rPr>
        <w:t xml:space="preserve"> et al.</w:t>
      </w:r>
      <w:r w:rsidR="00DC76AF" w:rsidRPr="00EF1AEC">
        <w:rPr>
          <w:rFonts w:ascii="Times New Roman" w:hAnsi="Times New Roman" w:cs="Times New Roman"/>
          <w:noProof/>
        </w:rPr>
        <w:t xml:space="preserve"> 2003; Thrall</w:t>
      </w:r>
      <w:r w:rsidR="00DC76AF" w:rsidRPr="00EF1AEC">
        <w:rPr>
          <w:rFonts w:ascii="Times New Roman" w:hAnsi="Times New Roman" w:cs="Times New Roman"/>
          <w:i/>
          <w:noProof/>
        </w:rPr>
        <w:t xml:space="preserve"> et al.</w:t>
      </w:r>
      <w:r w:rsidR="00DC76AF" w:rsidRPr="00EF1AEC">
        <w:rPr>
          <w:rFonts w:ascii="Times New Roman" w:hAnsi="Times New Roman" w:cs="Times New Roman"/>
          <w:noProof/>
        </w:rPr>
        <w:t xml:space="preserve"> 2007)</w:t>
      </w:r>
      <w:r w:rsidR="00272CDE" w:rsidRPr="00EF1AEC">
        <w:rPr>
          <w:rFonts w:ascii="Times New Roman" w:hAnsi="Times New Roman" w:cs="Times New Roman"/>
        </w:rPr>
        <w:fldChar w:fldCharType="end"/>
      </w:r>
      <w:r w:rsidR="00E46F20" w:rsidRPr="00EF1AEC">
        <w:rPr>
          <w:rFonts w:ascii="Times New Roman" w:hAnsi="Times New Roman" w:cs="Times New Roman"/>
        </w:rPr>
        <w:t xml:space="preserve">. </w:t>
      </w:r>
      <w:r w:rsidR="00E51C64" w:rsidRPr="00EF1AEC">
        <w:rPr>
          <w:rFonts w:ascii="Times New Roman" w:hAnsi="Times New Roman" w:cs="Times New Roman"/>
        </w:rPr>
        <w:t>Symbios</w:t>
      </w:r>
      <w:r w:rsidR="001C6B20" w:rsidRPr="00EF1AEC">
        <w:rPr>
          <w:rFonts w:ascii="Times New Roman" w:hAnsi="Times New Roman" w:cs="Times New Roman"/>
        </w:rPr>
        <w:t>e</w:t>
      </w:r>
      <w:r w:rsidR="00B57416" w:rsidRPr="00EF1AEC">
        <w:rPr>
          <w:rFonts w:ascii="Times New Roman" w:hAnsi="Times New Roman" w:cs="Times New Roman"/>
        </w:rPr>
        <w:t xml:space="preserve">s </w:t>
      </w:r>
      <w:r w:rsidR="001C6B20" w:rsidRPr="00EF1AEC">
        <w:rPr>
          <w:rFonts w:ascii="Times New Roman" w:hAnsi="Times New Roman" w:cs="Times New Roman"/>
        </w:rPr>
        <w:t>are</w:t>
      </w:r>
      <w:r w:rsidR="00B57416" w:rsidRPr="00EF1AEC">
        <w:rPr>
          <w:rFonts w:ascii="Times New Roman" w:hAnsi="Times New Roman" w:cs="Times New Roman"/>
        </w:rPr>
        <w:t xml:space="preserve"> also of </w:t>
      </w:r>
      <w:r w:rsidR="00F2494B" w:rsidRPr="00EF1AEC">
        <w:rPr>
          <w:rFonts w:ascii="Times New Roman" w:hAnsi="Times New Roman" w:cs="Times New Roman"/>
        </w:rPr>
        <w:t xml:space="preserve">considerable </w:t>
      </w:r>
      <w:r w:rsidR="00B57416" w:rsidRPr="00EF1AEC">
        <w:rPr>
          <w:rFonts w:ascii="Times New Roman" w:hAnsi="Times New Roman" w:cs="Times New Roman"/>
        </w:rPr>
        <w:t xml:space="preserve">applied importance, </w:t>
      </w:r>
      <w:r w:rsidR="00DB0DAB" w:rsidRPr="00EF1AEC">
        <w:rPr>
          <w:rFonts w:ascii="Times New Roman" w:hAnsi="Times New Roman" w:cs="Times New Roman"/>
        </w:rPr>
        <w:t xml:space="preserve">due to </w:t>
      </w:r>
      <w:r w:rsidR="003622B3" w:rsidRPr="00EF1AEC">
        <w:rPr>
          <w:rFonts w:ascii="Times New Roman" w:hAnsi="Times New Roman" w:cs="Times New Roman"/>
        </w:rPr>
        <w:t xml:space="preserve">the </w:t>
      </w:r>
      <w:r w:rsidR="00AA3AA5" w:rsidRPr="00EF1AEC">
        <w:rPr>
          <w:rFonts w:ascii="Times New Roman" w:hAnsi="Times New Roman" w:cs="Times New Roman"/>
        </w:rPr>
        <w:t>benefi</w:t>
      </w:r>
      <w:r w:rsidR="003622B3" w:rsidRPr="00EF1AEC">
        <w:rPr>
          <w:rFonts w:ascii="Times New Roman" w:hAnsi="Times New Roman" w:cs="Times New Roman"/>
        </w:rPr>
        <w:t>ts provided by</w:t>
      </w:r>
      <w:r w:rsidR="00BF690B" w:rsidRPr="00EF1AEC">
        <w:rPr>
          <w:rFonts w:ascii="Times New Roman" w:hAnsi="Times New Roman" w:cs="Times New Roman"/>
        </w:rPr>
        <w:t xml:space="preserve"> </w:t>
      </w:r>
      <w:r w:rsidR="00160F69" w:rsidRPr="00EF1AEC">
        <w:rPr>
          <w:rFonts w:ascii="Times New Roman" w:hAnsi="Times New Roman" w:cs="Times New Roman"/>
        </w:rPr>
        <w:t>ecosystem services such as pollination</w:t>
      </w:r>
      <w:r w:rsidR="00B57416" w:rsidRPr="00EF1AEC">
        <w:rPr>
          <w:rFonts w:ascii="Times New Roman" w:hAnsi="Times New Roman" w:cs="Times New Roman"/>
        </w:rPr>
        <w:t xml:space="preserve"> </w:t>
      </w:r>
      <w:r w:rsidR="00F70B42" w:rsidRPr="00EF1AEC">
        <w:rPr>
          <w:rFonts w:ascii="Times New Roman" w:hAnsi="Times New Roman" w:cs="Times New Roman"/>
        </w:rPr>
        <w:t>and</w:t>
      </w:r>
      <w:r w:rsidR="003622B3" w:rsidRPr="00EF1AEC">
        <w:rPr>
          <w:rFonts w:ascii="Times New Roman" w:hAnsi="Times New Roman" w:cs="Times New Roman"/>
        </w:rPr>
        <w:t xml:space="preserve"> biocontrol</w:t>
      </w:r>
      <w:r w:rsidR="00670BE5" w:rsidRPr="00EF1AEC">
        <w:rPr>
          <w:rFonts w:ascii="Times New Roman" w:hAnsi="Times New Roman" w:cs="Times New Roman"/>
        </w:rPr>
        <w:t xml:space="preserve">, </w:t>
      </w:r>
      <w:r w:rsidR="00AD4F68">
        <w:rPr>
          <w:rFonts w:ascii="Times New Roman" w:hAnsi="Times New Roman" w:cs="Times New Roman"/>
        </w:rPr>
        <w:t>and</w:t>
      </w:r>
      <w:r w:rsidR="003622B3" w:rsidRPr="00EF1AEC">
        <w:rPr>
          <w:rFonts w:ascii="Times New Roman" w:hAnsi="Times New Roman" w:cs="Times New Roman"/>
        </w:rPr>
        <w:t xml:space="preserve"> </w:t>
      </w:r>
      <w:r w:rsidR="006A223E" w:rsidRPr="00EF1AEC">
        <w:rPr>
          <w:rFonts w:ascii="Times New Roman" w:hAnsi="Times New Roman" w:cs="Times New Roman"/>
        </w:rPr>
        <w:t>the costs</w:t>
      </w:r>
      <w:r w:rsidR="003622B3" w:rsidRPr="00EF1AEC">
        <w:rPr>
          <w:rFonts w:ascii="Times New Roman" w:hAnsi="Times New Roman" w:cs="Times New Roman"/>
        </w:rPr>
        <w:t xml:space="preserve"> associated with harmful pests and agents of disease</w:t>
      </w:r>
      <w:r w:rsidR="00B57416" w:rsidRPr="00EF1AEC">
        <w:rPr>
          <w:rFonts w:ascii="Times New Roman" w:hAnsi="Times New Roman" w:cs="Times New Roman"/>
        </w:rPr>
        <w:t xml:space="preserve"> </w:t>
      </w:r>
      <w:r w:rsidR="00B57416" w:rsidRPr="00EF1AEC">
        <w:rPr>
          <w:rFonts w:ascii="Times New Roman" w:hAnsi="Times New Roman" w:cs="Times New Roman"/>
        </w:rPr>
        <w:fldChar w:fldCharType="begin"/>
      </w:r>
      <w:r w:rsidR="00B57416" w:rsidRPr="00EF1AEC">
        <w:rPr>
          <w:rFonts w:ascii="Times New Roman" w:hAnsi="Times New Roman" w:cs="Times New Roman"/>
        </w:rPr>
        <w:instrText xml:space="preserve"> ADDIN EN.CITE &lt;EndNote&gt;&lt;Cite&gt;&lt;Author&gt;Haines-Young&lt;/Author&gt;&lt;Year&gt;2010&lt;/Year&gt;&lt;RecNum&gt;14&lt;/RecNum&gt;&lt;DisplayText&gt;(Haines-Young &amp;amp; Potschin 2010; Gunn &amp;amp; Pitt 2012)&lt;/DisplayText&gt;&lt;record&gt;&lt;rec-number&gt;14&lt;/rec-number&gt;&lt;foreign-keys&gt;&lt;key app="EN" db-id="x0tfewrx6v00a6et95bves2m9fte0e5fess2" timestamp="1511731617"&gt;14&lt;/key&gt;&lt;/foreign-keys&gt;&lt;ref-type name="Journal Article"&gt;17&lt;/ref-type&gt;&lt;contributors&gt;&lt;authors&gt;&lt;author&gt;Haines-Young, Roy&lt;/author&gt;&lt;author&gt;Potschin, Marion&lt;/author&gt;&lt;/authors&gt;&lt;/contributors&gt;&lt;titles&gt;&lt;title&gt;The links between biodiversity, ecosystem services and human well-being&lt;/title&gt;&lt;secondary-title&gt;Ecosystem Ecology: a new synthesis&lt;/secondary-title&gt;&lt;/titles&gt;&lt;periodical&gt;&lt;full-title&gt;Ecosystem Ecology: a new synthesis&lt;/full-title&gt;&lt;/periodical&gt;&lt;pages&gt;110-139&lt;/pages&gt;&lt;dates&gt;&lt;year&gt;2010&lt;/year&gt;&lt;/dates&gt;&lt;urls&gt;&lt;/urls&gt;&lt;/record&gt;&lt;/Cite&gt;&lt;Cite&gt;&lt;Author&gt;Gunn&lt;/Author&gt;&lt;Year&gt;2012&lt;/Year&gt;&lt;RecNum&gt;15&lt;/RecNum&gt;&lt;record&gt;&lt;rec-number&gt;15&lt;/rec-number&gt;&lt;foreign-keys&gt;&lt;key app="EN" db-id="x0tfewrx6v00a6et95bves2m9fte0e5fess2" timestamp="1511733596"&gt;15&lt;/key&gt;&lt;/foreign-keys&gt;&lt;ref-type name="Book"&gt;6&lt;/ref-type&gt;&lt;contributors&gt;&lt;authors&gt;&lt;author&gt;Gunn, Alan&lt;/author&gt;&lt;author&gt;Pitt, Sarah Jane&lt;/author&gt;&lt;/authors&gt;&lt;/contributors&gt;&lt;titles&gt;&lt;title&gt;Parasitology: an integrated approach&lt;/title&gt;&lt;/titles&gt;&lt;dates&gt;&lt;year&gt;2012&lt;/year&gt;&lt;/dates&gt;&lt;publisher&gt;John Wiley &amp;amp; Sons&lt;/publisher&gt;&lt;isbn&gt;0470684240&lt;/isbn&gt;&lt;urls&gt;&lt;/urls&gt;&lt;/record&gt;&lt;/Cite&gt;&lt;/EndNote&gt;</w:instrText>
      </w:r>
      <w:r w:rsidR="00B57416" w:rsidRPr="00EF1AEC">
        <w:rPr>
          <w:rFonts w:ascii="Times New Roman" w:hAnsi="Times New Roman" w:cs="Times New Roman"/>
        </w:rPr>
        <w:fldChar w:fldCharType="separate"/>
      </w:r>
      <w:r w:rsidR="00B57416" w:rsidRPr="00EF1AEC">
        <w:rPr>
          <w:rFonts w:ascii="Times New Roman" w:hAnsi="Times New Roman" w:cs="Times New Roman"/>
          <w:noProof/>
        </w:rPr>
        <w:t>(Haines-Young &amp; Potschin 2010; Gunn &amp; Pitt 2012)</w:t>
      </w:r>
      <w:r w:rsidR="00B57416" w:rsidRPr="00EF1AEC">
        <w:rPr>
          <w:rFonts w:ascii="Times New Roman" w:hAnsi="Times New Roman" w:cs="Times New Roman"/>
        </w:rPr>
        <w:fldChar w:fldCharType="end"/>
      </w:r>
      <w:r w:rsidR="00B57416" w:rsidRPr="00EF1AEC">
        <w:rPr>
          <w:rFonts w:ascii="Times New Roman" w:hAnsi="Times New Roman" w:cs="Times New Roman"/>
        </w:rPr>
        <w:t xml:space="preserve">. </w:t>
      </w:r>
      <w:r w:rsidR="00DB0DAB" w:rsidRPr="00EF1AEC">
        <w:rPr>
          <w:rFonts w:ascii="Times New Roman" w:hAnsi="Times New Roman" w:cs="Times New Roman"/>
        </w:rPr>
        <w:t>Yet</w:t>
      </w:r>
      <w:r w:rsidR="00DB5D05" w:rsidRPr="00EF1AEC">
        <w:rPr>
          <w:rFonts w:ascii="Times New Roman" w:hAnsi="Times New Roman" w:cs="Times New Roman"/>
        </w:rPr>
        <w:t>,</w:t>
      </w:r>
      <w:r w:rsidR="00DB0DAB" w:rsidRPr="00EF1AEC">
        <w:rPr>
          <w:rFonts w:ascii="Times New Roman" w:hAnsi="Times New Roman" w:cs="Times New Roman"/>
        </w:rPr>
        <w:t xml:space="preserve"> despite </w:t>
      </w:r>
      <w:r w:rsidR="009C5E57">
        <w:rPr>
          <w:rFonts w:ascii="Times New Roman" w:hAnsi="Times New Roman" w:cs="Times New Roman"/>
        </w:rPr>
        <w:t xml:space="preserve">their </w:t>
      </w:r>
      <w:r w:rsidR="001A43A7" w:rsidRPr="00EF1AEC">
        <w:rPr>
          <w:rFonts w:ascii="Times New Roman" w:hAnsi="Times New Roman" w:cs="Times New Roman"/>
        </w:rPr>
        <w:t xml:space="preserve">widespread </w:t>
      </w:r>
      <w:r w:rsidR="00DB5D05" w:rsidRPr="00EF1AEC">
        <w:rPr>
          <w:rFonts w:ascii="Times New Roman" w:hAnsi="Times New Roman" w:cs="Times New Roman"/>
        </w:rPr>
        <w:t xml:space="preserve">biological and applied </w:t>
      </w:r>
      <w:r w:rsidR="00DB0DAB" w:rsidRPr="00EF1AEC">
        <w:rPr>
          <w:rFonts w:ascii="Times New Roman" w:hAnsi="Times New Roman" w:cs="Times New Roman"/>
        </w:rPr>
        <w:t xml:space="preserve">relevance, much remains </w:t>
      </w:r>
      <w:r w:rsidR="00670BE5" w:rsidRPr="00EF1AEC">
        <w:rPr>
          <w:rFonts w:ascii="Times New Roman" w:hAnsi="Times New Roman" w:cs="Times New Roman"/>
        </w:rPr>
        <w:t>unknown</w:t>
      </w:r>
      <w:r w:rsidR="00DB0DAB" w:rsidRPr="00EF1AEC">
        <w:rPr>
          <w:rFonts w:ascii="Times New Roman" w:hAnsi="Times New Roman" w:cs="Times New Roman"/>
        </w:rPr>
        <w:t xml:space="preserve"> about the fundamental</w:t>
      </w:r>
      <w:r w:rsidR="000B6BA6" w:rsidRPr="00EF1AEC">
        <w:rPr>
          <w:rFonts w:ascii="Times New Roman" w:hAnsi="Times New Roman" w:cs="Times New Roman"/>
        </w:rPr>
        <w:t xml:space="preserve"> mechanisms that govern symbiose</w:t>
      </w:r>
      <w:r w:rsidR="00DB0DAB" w:rsidRPr="00EF1AEC">
        <w:rPr>
          <w:rFonts w:ascii="Times New Roman" w:hAnsi="Times New Roman" w:cs="Times New Roman"/>
        </w:rPr>
        <w:t>s.</w:t>
      </w:r>
    </w:p>
    <w:p w14:paraId="15B988BF" w14:textId="77777777" w:rsidR="008B55F8" w:rsidRPr="00EF1AEC" w:rsidRDefault="008B55F8" w:rsidP="00827E52">
      <w:pPr>
        <w:spacing w:line="48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516"/>
      </w:tblGrid>
      <w:tr w:rsidR="008B55F8" w14:paraId="436E36E2" w14:textId="77777777" w:rsidTr="005032CB">
        <w:tc>
          <w:tcPr>
            <w:tcW w:w="8516" w:type="dxa"/>
          </w:tcPr>
          <w:p w14:paraId="075B0DD9" w14:textId="77777777" w:rsidR="008B55F8" w:rsidRDefault="008B55F8" w:rsidP="008B55F8">
            <w:pPr>
              <w:spacing w:line="480" w:lineRule="auto"/>
              <w:rPr>
                <w:rFonts w:ascii="Times New Roman" w:hAnsi="Times New Roman" w:cs="Times New Roman"/>
                <w:b/>
              </w:rPr>
            </w:pPr>
            <w:commentRangeStart w:id="6"/>
            <w:r w:rsidRPr="00472353">
              <w:rPr>
                <w:rFonts w:ascii="Times New Roman" w:hAnsi="Times New Roman" w:cs="Times New Roman"/>
                <w:b/>
              </w:rPr>
              <w:t>Fig. 1</w:t>
            </w:r>
            <w:r>
              <w:rPr>
                <w:rFonts w:ascii="Times New Roman" w:hAnsi="Times New Roman" w:cs="Times New Roman"/>
                <w:b/>
              </w:rPr>
              <w:t>: Examples of host-symbiont relationships.</w:t>
            </w:r>
            <w:commentRangeEnd w:id="6"/>
            <w:r w:rsidR="00635565">
              <w:rPr>
                <w:rStyle w:val="CommentReference"/>
              </w:rPr>
              <w:commentReference w:id="6"/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55"/>
              <w:gridCol w:w="1417"/>
              <w:gridCol w:w="2552"/>
              <w:gridCol w:w="1842"/>
            </w:tblGrid>
            <w:tr w:rsidR="005032CB" w14:paraId="57CC8545" w14:textId="77777777" w:rsidTr="00635565">
              <w:tc>
                <w:tcPr>
                  <w:tcW w:w="155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7313B16" w14:textId="1FD0FBA7" w:rsidR="00FF5FCA" w:rsidRDefault="00FF5FCA" w:rsidP="005032CB">
                  <w:pPr>
                    <w:spacing w:line="480" w:lineRule="auto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>
                    <w:rPr>
                      <w:rFonts w:ascii="Times New Roman" w:hAnsi="Times New Roman" w:cs="Times New Roman"/>
                      <w:b/>
                      <w:noProof/>
                      <w:lang w:eastAsia="en-GB"/>
                    </w:rPr>
                    <w:drawing>
                      <wp:inline distT="0" distB="0" distL="0" distR="0" wp14:anchorId="2F52F62F" wp14:editId="6B7E2003">
                        <wp:extent cx="874475" cy="984250"/>
                        <wp:effectExtent l="0" t="0" r="0" b="635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eratosolen_capensis_op_Ficus_sur,_Jan_Celliers_Park,_a.jpg"/>
                                <pic:cNvPicPr/>
                              </pic:nvPicPr>
                              <pic:blipFill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43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75821" cy="9857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1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6B47AC2" w14:textId="229FC713" w:rsidR="00FF5FCA" w:rsidRDefault="00CC5DBF" w:rsidP="005032CB">
                  <w:pPr>
                    <w:spacing w:line="480" w:lineRule="auto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>
                    <w:rPr>
                      <w:rFonts w:ascii="Times New Roman" w:hAnsi="Times New Roman" w:cs="Times New Roman"/>
                      <w:b/>
                      <w:noProof/>
                      <w:lang w:eastAsia="en-GB"/>
                    </w:rPr>
                    <w:drawing>
                      <wp:inline distT="0" distB="0" distL="0" distR="0" wp14:anchorId="66A4E204" wp14:editId="13944BAE">
                        <wp:extent cx="774065" cy="1003300"/>
                        <wp:effectExtent l="0" t="0" r="0" b="12700"/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ycorrhizae-roots.jpg"/>
                                <pic:cNvPicPr/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74520" cy="1003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5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D62E0E" w14:textId="10430B3F" w:rsidR="00FF5FCA" w:rsidRDefault="00CC5DBF" w:rsidP="005032CB">
                  <w:pPr>
                    <w:spacing w:line="480" w:lineRule="auto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>
                    <w:rPr>
                      <w:rFonts w:eastAsia="Times New Roman" w:cs="Times New Roman"/>
                      <w:noProof/>
                      <w:lang w:eastAsia="en-GB"/>
                    </w:rPr>
                    <w:drawing>
                      <wp:inline distT="0" distB="0" distL="0" distR="0" wp14:anchorId="02C05861" wp14:editId="3E02B9E7">
                        <wp:extent cx="1476423" cy="1016000"/>
                        <wp:effectExtent l="0" t="0" r="0" b="0"/>
                        <wp:docPr id="4" name="Picture 1" descr="elated imag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lated imag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76843" cy="101628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84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B1B729" w14:textId="588B20E4" w:rsidR="00FF5FCA" w:rsidRDefault="00CC5DBF" w:rsidP="005032CB">
                  <w:pPr>
                    <w:spacing w:line="480" w:lineRule="auto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>
                    <w:rPr>
                      <w:rFonts w:ascii="Times New Roman" w:hAnsi="Times New Roman" w:cs="Times New Roman"/>
                      <w:b/>
                      <w:noProof/>
                      <w:lang w:eastAsia="en-GB"/>
                    </w:rPr>
                    <w:drawing>
                      <wp:inline distT="0" distB="0" distL="0" distR="0" wp14:anchorId="6C79B539" wp14:editId="208A0E4F">
                        <wp:extent cx="952500" cy="1025281"/>
                        <wp:effectExtent l="0" t="0" r="0" b="0"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lownfish-nemo-wallpaper-3.jpg"/>
                                <pic:cNvPicPr/>
                              </pic:nvPicPr>
                              <pic:blipFill rotWithShape="1"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680" r="1053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54168" cy="102707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032CB" w14:paraId="565AF7B8" w14:textId="77777777" w:rsidTr="00635565">
              <w:tc>
                <w:tcPr>
                  <w:tcW w:w="155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219F0D" w14:textId="328627BF" w:rsidR="00FF5FCA" w:rsidRDefault="005032CB" w:rsidP="008B55F8">
                  <w:pPr>
                    <w:spacing w:line="480" w:lineRule="auto"/>
                    <w:rPr>
                      <w:rFonts w:ascii="Times New Roman" w:hAnsi="Times New Roman" w:cs="Times New Roman"/>
                      <w:b/>
                    </w:rPr>
                  </w:pPr>
                  <w:r w:rsidRPr="005032CB">
                    <w:rPr>
                      <w:rFonts w:ascii="Times New Roman" w:hAnsi="Times New Roman" w:cs="Times New Roman"/>
                      <w:b/>
                      <w:noProof/>
                      <w:lang w:eastAsia="en-GB"/>
                    </w:rPr>
                    <w:lastRenderedPageBreak/>
                    <w:drawing>
                      <wp:inline distT="0" distB="0" distL="0" distR="0" wp14:anchorId="5FAF9371" wp14:editId="26F014C2">
                        <wp:extent cx="907576" cy="988695"/>
                        <wp:effectExtent l="0" t="0" r="6985" b="1905"/>
                        <wp:docPr id="10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ongue louse.png"/>
                                <pic:cNvPicPr/>
                              </pic:nvPicPr>
                              <pic:blipFill rotWithShape="1"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198" r="2319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08159" cy="9893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1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0DFA0A6" w14:textId="4121277D" w:rsidR="00FF5FCA" w:rsidRDefault="00635565" w:rsidP="008B55F8">
                  <w:pPr>
                    <w:spacing w:line="480" w:lineRule="auto"/>
                    <w:rPr>
                      <w:rFonts w:ascii="Times New Roman" w:hAnsi="Times New Roman" w:cs="Times New Roman"/>
                      <w:b/>
                    </w:rPr>
                  </w:pPr>
                  <w:r>
                    <w:rPr>
                      <w:rFonts w:ascii="Times New Roman" w:hAnsi="Times New Roman" w:cs="Times New Roman"/>
                      <w:b/>
                      <w:noProof/>
                      <w:lang w:eastAsia="en-GB"/>
                    </w:rPr>
                    <w:drawing>
                      <wp:inline distT="0" distB="0" distL="0" distR="0" wp14:anchorId="2FF4C99E" wp14:editId="314FA1CE">
                        <wp:extent cx="800100" cy="982980"/>
                        <wp:effectExtent l="0" t="0" r="12700" b="7620"/>
                        <wp:docPr id="12" name="Pictur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Harrisoniella hopkinsi.png"/>
                                <pic:cNvPicPr/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9392" r="1609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01134" cy="9842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5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E22BB7F" w14:textId="0AD5F455" w:rsidR="00FF5FCA" w:rsidRDefault="005032CB" w:rsidP="008B55F8">
                  <w:pPr>
                    <w:spacing w:line="480" w:lineRule="auto"/>
                    <w:rPr>
                      <w:rFonts w:ascii="Times New Roman" w:hAnsi="Times New Roman" w:cs="Times New Roman"/>
                      <w:b/>
                    </w:rPr>
                  </w:pPr>
                  <w:r>
                    <w:rPr>
                      <w:rFonts w:ascii="Times New Roman" w:hAnsi="Times New Roman" w:cs="Times New Roman"/>
                      <w:b/>
                      <w:noProof/>
                      <w:lang w:eastAsia="en-GB"/>
                    </w:rPr>
                    <w:drawing>
                      <wp:inline distT="0" distB="0" distL="0" distR="0" wp14:anchorId="4D0B1631" wp14:editId="3D5F2590">
                        <wp:extent cx="1479550" cy="986307"/>
                        <wp:effectExtent l="0" t="0" r="0" b="4445"/>
                        <wp:docPr id="9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HIV.png"/>
                                <pic:cNvPicPr/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79986" cy="9865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84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57FE402" w14:textId="51E74392" w:rsidR="00FF5FCA" w:rsidRDefault="00635565" w:rsidP="008B55F8">
                  <w:pPr>
                    <w:spacing w:line="480" w:lineRule="auto"/>
                    <w:rPr>
                      <w:rFonts w:ascii="Times New Roman" w:hAnsi="Times New Roman" w:cs="Times New Roman"/>
                      <w:b/>
                    </w:rPr>
                  </w:pPr>
                  <w:r>
                    <w:rPr>
                      <w:rFonts w:ascii="Times New Roman" w:hAnsi="Times New Roman" w:cs="Times New Roman"/>
                      <w:b/>
                      <w:noProof/>
                      <w:lang w:eastAsia="en-GB"/>
                    </w:rPr>
                    <w:drawing>
                      <wp:inline distT="0" distB="0" distL="0" distR="0" wp14:anchorId="30180AE9" wp14:editId="49CBEE29">
                        <wp:extent cx="977900" cy="977900"/>
                        <wp:effectExtent l="0" t="0" r="12700" b="12700"/>
                        <wp:docPr id="13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rice blast.png"/>
                                <pic:cNvPicPr/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571" r="214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77900" cy="977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B2A5E3E" w14:textId="005B5B43" w:rsidR="008B55F8" w:rsidRPr="00635565" w:rsidRDefault="00FF5FCA" w:rsidP="0007352F">
            <w:pPr>
              <w:spacing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commentRangeStart w:id="7"/>
            <w:r w:rsidRPr="0066599B">
              <w:rPr>
                <w:rFonts w:ascii="Times New Roman" w:hAnsi="Times New Roman" w:cs="Times New Roman"/>
                <w:sz w:val="20"/>
                <w:szCs w:val="20"/>
              </w:rPr>
              <w:t xml:space="preserve">Examples of </w:t>
            </w:r>
            <w:r w:rsidR="00A115CE">
              <w:rPr>
                <w:rFonts w:ascii="Times New Roman" w:hAnsi="Times New Roman" w:cs="Times New Roman"/>
                <w:sz w:val="20"/>
                <w:szCs w:val="20"/>
              </w:rPr>
              <w:t>symbiosis</w:t>
            </w:r>
            <w:r w:rsidRPr="0066599B">
              <w:rPr>
                <w:rFonts w:ascii="Times New Roman" w:hAnsi="Times New Roman" w:cs="Times New Roman"/>
                <w:sz w:val="20"/>
                <w:szCs w:val="20"/>
              </w:rPr>
              <w:t xml:space="preserve"> illustrating the</w:t>
            </w:r>
            <w:r w:rsidR="00A115CE">
              <w:rPr>
                <w:rFonts w:ascii="Times New Roman" w:hAnsi="Times New Roman" w:cs="Times New Roman"/>
                <w:sz w:val="20"/>
                <w:szCs w:val="20"/>
              </w:rPr>
              <w:t>ir</w:t>
            </w:r>
            <w:r w:rsidRPr="0066599B">
              <w:rPr>
                <w:rFonts w:ascii="Times New Roman" w:hAnsi="Times New Roman" w:cs="Times New Roman"/>
                <w:sz w:val="20"/>
                <w:szCs w:val="20"/>
              </w:rPr>
              <w:t xml:space="preserve"> pervasive nature across </w:t>
            </w:r>
            <w:r w:rsidR="00A115CE">
              <w:rPr>
                <w:rFonts w:ascii="Times New Roman" w:hAnsi="Times New Roman" w:cs="Times New Roman"/>
                <w:sz w:val="20"/>
                <w:szCs w:val="20"/>
              </w:rPr>
              <w:t xml:space="preserve">the diversity of </w:t>
            </w:r>
            <w:r w:rsidR="00635565">
              <w:rPr>
                <w:rFonts w:ascii="Times New Roman" w:hAnsi="Times New Roman" w:cs="Times New Roman"/>
                <w:sz w:val="20"/>
                <w:szCs w:val="20"/>
              </w:rPr>
              <w:t>life on earth</w:t>
            </w:r>
            <w:r w:rsidRPr="0066599B">
              <w:rPr>
                <w:rFonts w:ascii="Times New Roman" w:hAnsi="Times New Roman" w:cs="Times New Roman"/>
                <w:sz w:val="20"/>
                <w:szCs w:val="20"/>
              </w:rPr>
              <w:t xml:space="preserve">. Clockwise from top-left: </w:t>
            </w:r>
            <w:commentRangeStart w:id="8"/>
            <w:proofErr w:type="spellStart"/>
            <w:r w:rsidRPr="0066599B">
              <w:rPr>
                <w:rFonts w:ascii="Times New Roman" w:hAnsi="Times New Roman" w:cs="Times New Roman"/>
                <w:sz w:val="20"/>
                <w:szCs w:val="20"/>
              </w:rPr>
              <w:t>figwasp</w:t>
            </w:r>
            <w:proofErr w:type="spellEnd"/>
            <w:r w:rsidRPr="0066599B">
              <w:rPr>
                <w:rFonts w:ascii="Times New Roman" w:hAnsi="Times New Roman" w:cs="Times New Roman"/>
                <w:sz w:val="20"/>
                <w:szCs w:val="20"/>
              </w:rPr>
              <w:t xml:space="preserve"> and fig tree pollination </w:t>
            </w:r>
            <w:commentRangeEnd w:id="8"/>
            <w:r w:rsidR="00DB4181">
              <w:rPr>
                <w:rStyle w:val="CommentReference"/>
              </w:rPr>
              <w:commentReference w:id="8"/>
            </w:r>
            <w:r w:rsidRPr="0066599B">
              <w:rPr>
                <w:rFonts w:ascii="Times New Roman" w:hAnsi="Times New Roman" w:cs="Times New Roman"/>
                <w:sz w:val="20"/>
                <w:szCs w:val="20"/>
              </w:rPr>
              <w:t>mutualism</w:t>
            </w:r>
            <w:r w:rsidR="0066599B" w:rsidRPr="0066599B">
              <w:rPr>
                <w:rFonts w:ascii="Times New Roman" w:hAnsi="Times New Roman" w:cs="Times New Roman"/>
                <w:sz w:val="20"/>
                <w:szCs w:val="20"/>
              </w:rPr>
              <w:t xml:space="preserve"> – the wasp gains a habitat and food resource for young, the tree gains pollination;</w:t>
            </w:r>
            <w:r w:rsidRPr="006659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66599B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mycor</w:t>
            </w:r>
            <w:r w:rsidR="0007352F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r</w:t>
            </w:r>
            <w:r w:rsidR="0066599B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 xml:space="preserve">hizal </w:t>
            </w:r>
            <w:r w:rsidR="0007352F">
              <w:rPr>
                <w:rFonts w:ascii="Times New Roman" w:hAnsi="Times New Roman" w:cs="Times New Roman"/>
                <w:sz w:val="20"/>
                <w:szCs w:val="20"/>
              </w:rPr>
              <w:t>fung</w:t>
            </w:r>
            <w:r w:rsidR="0007352F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us</w:t>
            </w:r>
            <w:r w:rsidR="0066599B" w:rsidRPr="0066599B">
              <w:rPr>
                <w:rFonts w:ascii="Times New Roman" w:hAnsi="Times New Roman" w:cs="Times New Roman"/>
                <w:sz w:val="20"/>
                <w:szCs w:val="20"/>
              </w:rPr>
              <w:t xml:space="preserve"> and tree nutritional mutualism – the </w:t>
            </w:r>
            <w:r w:rsidR="0066599B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fung</w:t>
            </w:r>
            <w:r w:rsidR="0007352F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us</w:t>
            </w:r>
            <w:r w:rsidR="0066599B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 xml:space="preserve"> </w:t>
            </w:r>
            <w:r w:rsidR="0066599B" w:rsidRPr="0066599B">
              <w:rPr>
                <w:rFonts w:ascii="Times New Roman" w:hAnsi="Times New Roman" w:cs="Times New Roman"/>
                <w:sz w:val="20"/>
                <w:szCs w:val="20"/>
              </w:rPr>
              <w:t xml:space="preserve">gains carbohydrates for growth, </w:t>
            </w:r>
            <w:r w:rsidR="008924AF">
              <w:rPr>
                <w:rFonts w:ascii="Times New Roman" w:hAnsi="Times New Roman" w:cs="Times New Roman"/>
                <w:sz w:val="20"/>
                <w:szCs w:val="20"/>
              </w:rPr>
              <w:t xml:space="preserve">while </w:t>
            </w:r>
            <w:r w:rsidR="0066599B" w:rsidRPr="0066599B">
              <w:rPr>
                <w:rFonts w:ascii="Times New Roman" w:hAnsi="Times New Roman" w:cs="Times New Roman"/>
                <w:sz w:val="20"/>
                <w:szCs w:val="20"/>
              </w:rPr>
              <w:t>the tree gains increased water and nutrient absorption capabilities; bacteria and ruminant mutualism – the bacteria gain a hospitable environment for growth and reproduction, the ruminant gains nutr</w:t>
            </w:r>
            <w:r w:rsidR="00063135">
              <w:rPr>
                <w:rFonts w:ascii="Times New Roman" w:hAnsi="Times New Roman" w:cs="Times New Roman"/>
                <w:sz w:val="20"/>
                <w:szCs w:val="20"/>
              </w:rPr>
              <w:t xml:space="preserve">ition from digesting bacteria; </w:t>
            </w:r>
            <w:r w:rsidR="0066599B" w:rsidRPr="0066599B">
              <w:rPr>
                <w:rFonts w:ascii="Times New Roman" w:hAnsi="Times New Roman" w:cs="Times New Roman"/>
                <w:sz w:val="20"/>
                <w:szCs w:val="20"/>
              </w:rPr>
              <w:t xml:space="preserve">clownfish and anemone mutualism – the </w:t>
            </w:r>
            <w:r w:rsidR="0007352F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clown</w:t>
            </w:r>
            <w:r w:rsidR="0066599B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fish gain</w:t>
            </w:r>
            <w:r w:rsidR="0007352F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s</w:t>
            </w:r>
            <w:r w:rsidR="0066599B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 xml:space="preserve"> </w:t>
            </w:r>
            <w:r w:rsidR="0066599B" w:rsidRPr="0066599B">
              <w:rPr>
                <w:rFonts w:ascii="Times New Roman" w:hAnsi="Times New Roman" w:cs="Times New Roman"/>
                <w:sz w:val="20"/>
                <w:szCs w:val="20"/>
              </w:rPr>
              <w:t>protection from predatory fish</w:t>
            </w:r>
            <w:r w:rsidR="008924AF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8924AF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a</w:t>
            </w:r>
            <w:r w:rsidR="0007352F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n</w:t>
            </w:r>
            <w:r w:rsidR="008924AF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d</w:t>
            </w:r>
            <w:r w:rsidR="0066599B" w:rsidRPr="0007352F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 xml:space="preserve"> </w:t>
            </w:r>
            <w:r w:rsidR="0066599B" w:rsidRPr="0066599B">
              <w:rPr>
                <w:rFonts w:ascii="Times New Roman" w:hAnsi="Times New Roman" w:cs="Times New Roman"/>
                <w:sz w:val="20"/>
                <w:szCs w:val="20"/>
              </w:rPr>
              <w:t>the anemone gains protection</w:t>
            </w:r>
            <w:r w:rsidR="00063135">
              <w:rPr>
                <w:rFonts w:ascii="Times New Roman" w:hAnsi="Times New Roman" w:cs="Times New Roman"/>
                <w:sz w:val="20"/>
                <w:szCs w:val="20"/>
              </w:rPr>
              <w:t xml:space="preserve"> from anemone feeding organisms; </w:t>
            </w:r>
            <w:r w:rsidR="00635565">
              <w:rPr>
                <w:rFonts w:ascii="Times New Roman" w:hAnsi="Times New Roman" w:cs="Times New Roman"/>
                <w:sz w:val="20"/>
                <w:szCs w:val="20"/>
              </w:rPr>
              <w:t>isopod and fish parasitism –</w:t>
            </w:r>
            <w:r w:rsidR="008924AF">
              <w:rPr>
                <w:rFonts w:ascii="Times New Roman" w:hAnsi="Times New Roman" w:cs="Times New Roman"/>
                <w:sz w:val="20"/>
                <w:szCs w:val="20"/>
              </w:rPr>
              <w:t xml:space="preserve"> the isopod feeds on fish</w:t>
            </w:r>
            <w:r w:rsidR="00635565">
              <w:rPr>
                <w:rFonts w:ascii="Times New Roman" w:hAnsi="Times New Roman" w:cs="Times New Roman"/>
                <w:sz w:val="20"/>
                <w:szCs w:val="20"/>
              </w:rPr>
              <w:t xml:space="preserve"> tissue; louse and seabird parasitism – the louse feeds on albatross feathers; virus and vertebrate parasitism, the virus reproduces and spreads using host resources; plant and fungus parasitism – the fungus uses host resources to reproduce.</w:t>
            </w:r>
            <w:commentRangeEnd w:id="7"/>
            <w:r w:rsidR="00FA455D">
              <w:rPr>
                <w:rStyle w:val="CommentReference"/>
              </w:rPr>
              <w:commentReference w:id="7"/>
            </w:r>
          </w:p>
        </w:tc>
      </w:tr>
    </w:tbl>
    <w:p w14:paraId="14FEF036" w14:textId="77777777" w:rsidR="00472353" w:rsidRDefault="00472353" w:rsidP="0022773B">
      <w:pPr>
        <w:spacing w:line="480" w:lineRule="auto"/>
        <w:rPr>
          <w:rFonts w:ascii="Times New Roman" w:hAnsi="Times New Roman" w:cs="Times New Roman"/>
        </w:rPr>
      </w:pPr>
    </w:p>
    <w:p w14:paraId="071554DD" w14:textId="68847943" w:rsidR="009049EF" w:rsidRDefault="00E904BE" w:rsidP="0022773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Symbioses are </w:t>
      </w:r>
      <w:r w:rsidR="002C4EE8">
        <w:rPr>
          <w:rFonts w:ascii="Times New Roman" w:hAnsi="Times New Roman" w:cs="Times New Roman"/>
        </w:rPr>
        <w:t xml:space="preserve">typically </w:t>
      </w:r>
      <w:r>
        <w:rPr>
          <w:rFonts w:ascii="Times New Roman" w:hAnsi="Times New Roman" w:cs="Times New Roman"/>
        </w:rPr>
        <w:t>defined in terms of a host organism that provides the habitat for a smaller symbiont</w:t>
      </w:r>
      <w:r w:rsidR="00A9609D">
        <w:rPr>
          <w:rFonts w:ascii="Times New Roman" w:hAnsi="Times New Roman" w:cs="Times New Roman"/>
        </w:rPr>
        <w:t xml:space="preserve"> (</w:t>
      </w:r>
      <w:commentRangeStart w:id="9"/>
      <w:r w:rsidR="00A9609D">
        <w:rPr>
          <w:rFonts w:ascii="Times New Roman" w:hAnsi="Times New Roman" w:cs="Times New Roman"/>
        </w:rPr>
        <w:t>ref</w:t>
      </w:r>
      <w:commentRangeEnd w:id="9"/>
      <w:r w:rsidR="00322E28">
        <w:rPr>
          <w:rStyle w:val="CommentReference"/>
        </w:rPr>
        <w:commentReference w:id="9"/>
      </w:r>
      <w:r w:rsidR="00A9609D">
        <w:rPr>
          <w:rFonts w:ascii="Times New Roman" w:hAnsi="Times New Roman" w:cs="Times New Roman"/>
        </w:rPr>
        <w:t>)</w:t>
      </w:r>
      <w:r w:rsidR="00794169">
        <w:rPr>
          <w:rFonts w:ascii="Times New Roman" w:hAnsi="Times New Roman" w:cs="Times New Roman"/>
        </w:rPr>
        <w:t>, and a</w:t>
      </w:r>
      <w:r w:rsidR="00C96DD9" w:rsidRPr="00EF1AEC">
        <w:rPr>
          <w:rFonts w:ascii="Times New Roman" w:hAnsi="Times New Roman" w:cs="Times New Roman"/>
        </w:rPr>
        <w:t xml:space="preserve"> key unanswered question in</w:t>
      </w:r>
      <w:r w:rsidR="00D83E63" w:rsidRPr="00EF1AE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 study of symbiosis</w:t>
      </w:r>
      <w:r w:rsidR="00D83E63" w:rsidRPr="00EF1AEC">
        <w:rPr>
          <w:rFonts w:ascii="Times New Roman" w:hAnsi="Times New Roman" w:cs="Times New Roman"/>
        </w:rPr>
        <w:t xml:space="preserve"> is the degree to which </w:t>
      </w:r>
      <w:r w:rsidR="00A311A2" w:rsidRPr="00EF1AEC">
        <w:rPr>
          <w:rFonts w:ascii="Times New Roman" w:hAnsi="Times New Roman" w:cs="Times New Roman"/>
        </w:rPr>
        <w:t>symbiont</w:t>
      </w:r>
      <w:r w:rsidR="00B8033C" w:rsidRPr="00EF1AEC">
        <w:rPr>
          <w:rFonts w:ascii="Times New Roman" w:hAnsi="Times New Roman" w:cs="Times New Roman"/>
        </w:rPr>
        <w:t xml:space="preserve"> </w:t>
      </w:r>
      <w:r w:rsidR="00D83E63" w:rsidRPr="00EF1AEC">
        <w:rPr>
          <w:rFonts w:ascii="Times New Roman" w:hAnsi="Times New Roman" w:cs="Times New Roman"/>
        </w:rPr>
        <w:t>phylogenies track those of their hosts</w:t>
      </w:r>
      <w:r w:rsidR="00EC739B">
        <w:rPr>
          <w:rFonts w:ascii="Times New Roman" w:hAnsi="Times New Roman" w:cs="Times New Roman"/>
        </w:rPr>
        <w:t xml:space="preserve"> (Fig. 2)</w:t>
      </w:r>
      <w:r w:rsidR="00D83E63" w:rsidRPr="00EF1AEC">
        <w:rPr>
          <w:rFonts w:ascii="Times New Roman" w:hAnsi="Times New Roman" w:cs="Times New Roman"/>
        </w:rPr>
        <w:t xml:space="preserve">. </w:t>
      </w:r>
      <w:r w:rsidR="00AB3798" w:rsidRPr="00EF1AEC">
        <w:rPr>
          <w:rFonts w:ascii="Times New Roman" w:hAnsi="Times New Roman" w:cs="Times New Roman"/>
        </w:rPr>
        <w:t>Elucidatin</w:t>
      </w:r>
      <w:r w:rsidR="0058600B" w:rsidRPr="00EF1AEC">
        <w:rPr>
          <w:rFonts w:ascii="Times New Roman" w:hAnsi="Times New Roman" w:cs="Times New Roman"/>
        </w:rPr>
        <w:t xml:space="preserve">g this question offers </w:t>
      </w:r>
      <w:r w:rsidR="006252C8">
        <w:rPr>
          <w:rFonts w:ascii="Times New Roman" w:hAnsi="Times New Roman" w:cs="Times New Roman"/>
        </w:rPr>
        <w:t xml:space="preserve">potential </w:t>
      </w:r>
      <w:r w:rsidR="0058600B" w:rsidRPr="00EF1AEC">
        <w:rPr>
          <w:rFonts w:ascii="Times New Roman" w:hAnsi="Times New Roman" w:cs="Times New Roman"/>
        </w:rPr>
        <w:t xml:space="preserve">insights into </w:t>
      </w:r>
      <w:r w:rsidR="00505B2B" w:rsidRPr="00EF1AEC">
        <w:rPr>
          <w:rFonts w:ascii="Times New Roman" w:hAnsi="Times New Roman" w:cs="Times New Roman"/>
        </w:rPr>
        <w:t xml:space="preserve">the processes </w:t>
      </w:r>
      <w:r w:rsidR="00EF17E6" w:rsidRPr="00EF1AEC">
        <w:rPr>
          <w:rFonts w:ascii="Times New Roman" w:hAnsi="Times New Roman" w:cs="Times New Roman"/>
        </w:rPr>
        <w:t>that drive</w:t>
      </w:r>
      <w:r w:rsidR="00505B2B" w:rsidRPr="00EF1AEC">
        <w:rPr>
          <w:rFonts w:ascii="Times New Roman" w:hAnsi="Times New Roman" w:cs="Times New Roman"/>
        </w:rPr>
        <w:t xml:space="preserve"> </w:t>
      </w:r>
      <w:r w:rsidR="00A24C57" w:rsidRPr="00EF1AEC">
        <w:rPr>
          <w:rFonts w:ascii="Times New Roman" w:hAnsi="Times New Roman" w:cs="Times New Roman"/>
        </w:rPr>
        <w:t xml:space="preserve">symbiont </w:t>
      </w:r>
      <w:r w:rsidR="006252C8">
        <w:rPr>
          <w:rFonts w:ascii="Times New Roman" w:hAnsi="Times New Roman" w:cs="Times New Roman"/>
        </w:rPr>
        <w:t>diversification</w:t>
      </w:r>
      <w:r w:rsidR="00A24C57" w:rsidRPr="00EF1AEC">
        <w:rPr>
          <w:rFonts w:ascii="Times New Roman" w:hAnsi="Times New Roman" w:cs="Times New Roman"/>
        </w:rPr>
        <w:t xml:space="preserve">, and </w:t>
      </w:r>
      <w:r>
        <w:rPr>
          <w:rFonts w:ascii="Times New Roman" w:hAnsi="Times New Roman" w:cs="Times New Roman"/>
        </w:rPr>
        <w:t xml:space="preserve">hence </w:t>
      </w:r>
      <w:r w:rsidR="00EF17E6" w:rsidRPr="00EF1AEC">
        <w:rPr>
          <w:rFonts w:ascii="Times New Roman" w:hAnsi="Times New Roman" w:cs="Times New Roman"/>
        </w:rPr>
        <w:t xml:space="preserve">the generation of </w:t>
      </w:r>
      <w:r>
        <w:rPr>
          <w:rFonts w:ascii="Times New Roman" w:hAnsi="Times New Roman" w:cs="Times New Roman"/>
        </w:rPr>
        <w:t xml:space="preserve">a large proportion of Earth’s </w:t>
      </w:r>
      <w:r w:rsidR="00E12DCD" w:rsidRPr="00EF1AEC">
        <w:rPr>
          <w:rFonts w:ascii="Times New Roman" w:hAnsi="Times New Roman" w:cs="Times New Roman"/>
        </w:rPr>
        <w:t>biodiversity</w:t>
      </w:r>
      <w:r w:rsidR="00A24C57" w:rsidRPr="00EF1AEC">
        <w:rPr>
          <w:rFonts w:ascii="Times New Roman" w:hAnsi="Times New Roman" w:cs="Times New Roman"/>
        </w:rPr>
        <w:t xml:space="preserve">, </w:t>
      </w:r>
      <w:r w:rsidR="0058600B" w:rsidRPr="00EF1AEC">
        <w:rPr>
          <w:rFonts w:ascii="Times New Roman" w:hAnsi="Times New Roman" w:cs="Times New Roman"/>
        </w:rPr>
        <w:t xml:space="preserve">given that symbionts represent a </w:t>
      </w:r>
      <w:r w:rsidR="00C60727" w:rsidRPr="00EF1AEC">
        <w:rPr>
          <w:rFonts w:ascii="Times New Roman" w:hAnsi="Times New Roman" w:cs="Times New Roman"/>
        </w:rPr>
        <w:t>considerable</w:t>
      </w:r>
      <w:r w:rsidR="0058600B" w:rsidRPr="00EF1AEC">
        <w:rPr>
          <w:rFonts w:ascii="Times New Roman" w:hAnsi="Times New Roman" w:cs="Times New Roman"/>
        </w:rPr>
        <w:t xml:space="preserve"> proportion of total species diversity </w:t>
      </w:r>
      <w:r w:rsidR="00D06EE2" w:rsidRPr="00EF1AEC">
        <w:rPr>
          <w:rFonts w:ascii="Times New Roman" w:hAnsi="Times New Roman" w:cs="Times New Roman"/>
        </w:rPr>
        <w:fldChar w:fldCharType="begin">
          <w:fldData xml:space="preserve">PEVuZE5vdGU+PENpdGU+PEF1dGhvcj5XaW5kc29yPC9BdXRob3I+PFllYXI+MTk5ODwvWWVhcj48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</w:fldData>
        </w:fldChar>
      </w:r>
      <w:r w:rsidR="006D1A72" w:rsidRPr="00EF1AEC">
        <w:rPr>
          <w:rFonts w:ascii="Times New Roman" w:hAnsi="Times New Roman" w:cs="Times New Roman"/>
        </w:rPr>
        <w:instrText xml:space="preserve"> ADDIN EN.CITE </w:instrText>
      </w:r>
      <w:r w:rsidR="006D1A72" w:rsidRPr="00EF1AEC">
        <w:rPr>
          <w:rFonts w:ascii="Times New Roman" w:hAnsi="Times New Roman" w:cs="Times New Roman"/>
        </w:rPr>
        <w:fldChar w:fldCharType="begin">
          <w:fldData xml:space="preserve">PEVuZE5vdGU+PENpdGU+PEF1dGhvcj5XaW5kc29yPC9BdXRob3I+PFllYXI+MTk5ODwvWWVhcj48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</w:fldData>
        </w:fldChar>
      </w:r>
      <w:r w:rsidR="006D1A72" w:rsidRPr="00EF1AEC">
        <w:rPr>
          <w:rFonts w:ascii="Times New Roman" w:hAnsi="Times New Roman" w:cs="Times New Roman"/>
        </w:rPr>
        <w:instrText xml:space="preserve"> ADDIN EN.CITE.DATA </w:instrText>
      </w:r>
      <w:r w:rsidR="006D1A72" w:rsidRPr="00EF1AEC">
        <w:rPr>
          <w:rFonts w:ascii="Times New Roman" w:hAnsi="Times New Roman" w:cs="Times New Roman"/>
        </w:rPr>
      </w:r>
      <w:r w:rsidR="006D1A72" w:rsidRPr="00EF1AEC">
        <w:rPr>
          <w:rFonts w:ascii="Times New Roman" w:hAnsi="Times New Roman" w:cs="Times New Roman"/>
        </w:rPr>
        <w:fldChar w:fldCharType="end"/>
      </w:r>
      <w:r w:rsidR="00D06EE2" w:rsidRPr="00EF1AEC">
        <w:rPr>
          <w:rFonts w:ascii="Times New Roman" w:hAnsi="Times New Roman" w:cs="Times New Roman"/>
        </w:rPr>
      </w:r>
      <w:r w:rsidR="00D06EE2" w:rsidRPr="00EF1AEC">
        <w:rPr>
          <w:rFonts w:ascii="Times New Roman" w:hAnsi="Times New Roman" w:cs="Times New Roman"/>
        </w:rPr>
        <w:fldChar w:fldCharType="separate"/>
      </w:r>
      <w:r w:rsidR="006D1A72" w:rsidRPr="00EF1AEC">
        <w:rPr>
          <w:rFonts w:ascii="Times New Roman" w:hAnsi="Times New Roman" w:cs="Times New Roman"/>
          <w:noProof/>
        </w:rPr>
        <w:t>(Windsor 1998; Poulin 2014)</w:t>
      </w:r>
      <w:r w:rsidR="00D06EE2" w:rsidRPr="00EF1AEC">
        <w:rPr>
          <w:rFonts w:ascii="Times New Roman" w:hAnsi="Times New Roman" w:cs="Times New Roman"/>
        </w:rPr>
        <w:fldChar w:fldCharType="end"/>
      </w:r>
      <w:r w:rsidR="0058600B" w:rsidRPr="00EF1AEC">
        <w:rPr>
          <w:rFonts w:ascii="Times New Roman" w:hAnsi="Times New Roman" w:cs="Times New Roman"/>
        </w:rPr>
        <w:t xml:space="preserve">. </w:t>
      </w:r>
      <w:r w:rsidR="00A24C57" w:rsidRPr="00EF1AEC">
        <w:rPr>
          <w:rFonts w:ascii="Times New Roman" w:hAnsi="Times New Roman" w:cs="Times New Roman"/>
        </w:rPr>
        <w:t>Unravelling</w:t>
      </w:r>
      <w:r w:rsidR="001A7697" w:rsidRPr="00EF1AEC">
        <w:rPr>
          <w:rFonts w:ascii="Times New Roman" w:hAnsi="Times New Roman" w:cs="Times New Roman"/>
        </w:rPr>
        <w:t xml:space="preserve"> </w:t>
      </w:r>
      <w:r w:rsidR="00222026" w:rsidRPr="00EF1AEC">
        <w:rPr>
          <w:rFonts w:ascii="Times New Roman" w:hAnsi="Times New Roman" w:cs="Times New Roman"/>
        </w:rPr>
        <w:t xml:space="preserve">the factors that influence </w:t>
      </w:r>
      <w:r w:rsidR="005B4A46" w:rsidRPr="00EF1AEC">
        <w:rPr>
          <w:rFonts w:ascii="Times New Roman" w:hAnsi="Times New Roman" w:cs="Times New Roman"/>
        </w:rPr>
        <w:t xml:space="preserve">host-symbiont </w:t>
      </w:r>
      <w:r w:rsidR="00222026" w:rsidRPr="00EF1AEC">
        <w:rPr>
          <w:rFonts w:ascii="Times New Roman" w:hAnsi="Times New Roman" w:cs="Times New Roman"/>
        </w:rPr>
        <w:t xml:space="preserve">phylogenetic congruence is </w:t>
      </w:r>
      <w:r w:rsidR="0058600B" w:rsidRPr="00EF1AEC">
        <w:rPr>
          <w:rFonts w:ascii="Times New Roman" w:hAnsi="Times New Roman" w:cs="Times New Roman"/>
        </w:rPr>
        <w:t xml:space="preserve">also </w:t>
      </w:r>
      <w:r w:rsidR="001D01FB" w:rsidRPr="00EF1AEC">
        <w:rPr>
          <w:rFonts w:ascii="Times New Roman" w:hAnsi="Times New Roman" w:cs="Times New Roman"/>
        </w:rPr>
        <w:t xml:space="preserve">crucial </w:t>
      </w:r>
      <w:r w:rsidR="00087CD6" w:rsidRPr="00EF1AEC">
        <w:rPr>
          <w:rFonts w:ascii="Times New Roman" w:hAnsi="Times New Roman" w:cs="Times New Roman"/>
        </w:rPr>
        <w:t>for improving</w:t>
      </w:r>
      <w:r w:rsidR="00222026" w:rsidRPr="00EF1AEC">
        <w:rPr>
          <w:rFonts w:ascii="Times New Roman" w:hAnsi="Times New Roman" w:cs="Times New Roman"/>
        </w:rPr>
        <w:t xml:space="preserve"> understanding of host-</w:t>
      </w:r>
      <w:r w:rsidR="0058600B" w:rsidRPr="00EF1AEC">
        <w:rPr>
          <w:rFonts w:ascii="Times New Roman" w:hAnsi="Times New Roman" w:cs="Times New Roman"/>
        </w:rPr>
        <w:t>switching</w:t>
      </w:r>
      <w:r w:rsidR="00222026" w:rsidRPr="00EF1AEC">
        <w:rPr>
          <w:rFonts w:ascii="Times New Roman" w:hAnsi="Times New Roman" w:cs="Times New Roman"/>
        </w:rPr>
        <w:t xml:space="preserve">, </w:t>
      </w:r>
      <w:r w:rsidR="0048457F" w:rsidRPr="00EF1AEC">
        <w:rPr>
          <w:rFonts w:ascii="Times New Roman" w:hAnsi="Times New Roman" w:cs="Times New Roman"/>
        </w:rPr>
        <w:t>a</w:t>
      </w:r>
      <w:r w:rsidR="001A7697" w:rsidRPr="00EF1AEC">
        <w:rPr>
          <w:rFonts w:ascii="Times New Roman" w:hAnsi="Times New Roman" w:cs="Times New Roman"/>
        </w:rPr>
        <w:t xml:space="preserve"> </w:t>
      </w:r>
      <w:r w:rsidR="001D01FB" w:rsidRPr="00EF1AEC">
        <w:rPr>
          <w:rFonts w:ascii="Times New Roman" w:hAnsi="Times New Roman" w:cs="Times New Roman"/>
        </w:rPr>
        <w:t>major</w:t>
      </w:r>
      <w:r w:rsidR="001A7697" w:rsidRPr="00EF1AEC">
        <w:rPr>
          <w:rFonts w:ascii="Times New Roman" w:hAnsi="Times New Roman" w:cs="Times New Roman"/>
        </w:rPr>
        <w:t xml:space="preserve"> research </w:t>
      </w:r>
      <w:r w:rsidR="0048457F" w:rsidRPr="00EF1AEC">
        <w:rPr>
          <w:rFonts w:ascii="Times New Roman" w:hAnsi="Times New Roman" w:cs="Times New Roman"/>
        </w:rPr>
        <w:t>focus</w:t>
      </w:r>
      <w:r w:rsidR="001A7697" w:rsidRPr="00EF1AEC">
        <w:rPr>
          <w:rFonts w:ascii="Times New Roman" w:hAnsi="Times New Roman" w:cs="Times New Roman"/>
        </w:rPr>
        <w:t xml:space="preserve"> in host-parasite interactions, with</w:t>
      </w:r>
      <w:r w:rsidR="0058600B" w:rsidRPr="00EF1AEC">
        <w:rPr>
          <w:rFonts w:ascii="Times New Roman" w:hAnsi="Times New Roman" w:cs="Times New Roman"/>
        </w:rPr>
        <w:t xml:space="preserve"> direct implications </w:t>
      </w:r>
      <w:r w:rsidR="00C60727" w:rsidRPr="00EF1AEC">
        <w:rPr>
          <w:rFonts w:ascii="Times New Roman" w:hAnsi="Times New Roman" w:cs="Times New Roman"/>
        </w:rPr>
        <w:t>for the</w:t>
      </w:r>
      <w:r w:rsidR="00222026" w:rsidRPr="00EF1AEC">
        <w:rPr>
          <w:rFonts w:ascii="Times New Roman" w:hAnsi="Times New Roman" w:cs="Times New Roman"/>
        </w:rPr>
        <w:t xml:space="preserve"> predict</w:t>
      </w:r>
      <w:r w:rsidR="00505B2B" w:rsidRPr="00EF1AEC">
        <w:rPr>
          <w:rFonts w:ascii="Times New Roman" w:hAnsi="Times New Roman" w:cs="Times New Roman"/>
        </w:rPr>
        <w:t xml:space="preserve">ion and mitigation </w:t>
      </w:r>
      <w:r w:rsidR="003317B0" w:rsidRPr="00EF1AEC">
        <w:rPr>
          <w:rFonts w:ascii="Times New Roman" w:hAnsi="Times New Roman" w:cs="Times New Roman"/>
        </w:rPr>
        <w:t>of zoonoses</w:t>
      </w:r>
      <w:r w:rsidR="00794169">
        <w:rPr>
          <w:rFonts w:ascii="Times New Roman" w:hAnsi="Times New Roman" w:cs="Times New Roman"/>
        </w:rPr>
        <w:t>,</w:t>
      </w:r>
      <w:r w:rsidR="003317B0" w:rsidRPr="00EF1AEC">
        <w:rPr>
          <w:rFonts w:ascii="Times New Roman" w:hAnsi="Times New Roman" w:cs="Times New Roman"/>
        </w:rPr>
        <w:t xml:space="preserve"> e</w:t>
      </w:r>
      <w:r w:rsidR="00222026" w:rsidRPr="00EF1AEC">
        <w:rPr>
          <w:rFonts w:ascii="Times New Roman" w:hAnsi="Times New Roman" w:cs="Times New Roman"/>
        </w:rPr>
        <w:t>merging infections</w:t>
      </w:r>
      <w:r w:rsidR="00794169">
        <w:rPr>
          <w:rFonts w:ascii="Times New Roman" w:hAnsi="Times New Roman" w:cs="Times New Roman"/>
        </w:rPr>
        <w:t>, and the control of agricultural pests</w:t>
      </w:r>
      <w:r w:rsidR="00222026" w:rsidRPr="00EF1AEC">
        <w:rPr>
          <w:rFonts w:ascii="Times New Roman" w:hAnsi="Times New Roman" w:cs="Times New Roman"/>
          <w:color w:val="FF0000"/>
        </w:rPr>
        <w:t xml:space="preserve"> </w:t>
      </w:r>
      <w:commentRangeStart w:id="10"/>
      <w:r w:rsidR="00222026" w:rsidRPr="00EF1AEC">
        <w:rPr>
          <w:rFonts w:ascii="Times New Roman" w:hAnsi="Times New Roman" w:cs="Times New Roman"/>
        </w:rPr>
        <w:fldChar w:fldCharType="begin">
          <w:fldData xml:space="preserve">PEVuZE5vdGU+PENpdGU+PEF1dGhvcj5Xb29saG91c2U8L0F1dGhvcj48WWVhcj4yMDA1PC9ZZWFy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</w:fldData>
        </w:fldChar>
      </w:r>
      <w:r w:rsidR="00222026" w:rsidRPr="00EF1AEC">
        <w:rPr>
          <w:rFonts w:ascii="Times New Roman" w:hAnsi="Times New Roman" w:cs="Times New Roman"/>
        </w:rPr>
        <w:instrText xml:space="preserve"> ADDIN EN.CITE </w:instrText>
      </w:r>
      <w:r w:rsidR="00222026" w:rsidRPr="00EF1AEC">
        <w:rPr>
          <w:rFonts w:ascii="Times New Roman" w:hAnsi="Times New Roman" w:cs="Times New Roman"/>
        </w:rPr>
        <w:fldChar w:fldCharType="begin">
          <w:fldData xml:space="preserve">PEVuZE5vdGU+PENpdGU+PEF1dGhvcj5Xb29saG91c2U8L0F1dGhvcj48WWVhcj4yMDA1PC9ZZWFy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</w:fldData>
        </w:fldChar>
      </w:r>
      <w:r w:rsidR="00222026" w:rsidRPr="00EF1AEC">
        <w:rPr>
          <w:rFonts w:ascii="Times New Roman" w:hAnsi="Times New Roman" w:cs="Times New Roman"/>
        </w:rPr>
        <w:instrText xml:space="preserve"> ADDIN EN.CITE.DATA </w:instrText>
      </w:r>
      <w:r w:rsidR="00222026" w:rsidRPr="00EF1AEC">
        <w:rPr>
          <w:rFonts w:ascii="Times New Roman" w:hAnsi="Times New Roman" w:cs="Times New Roman"/>
        </w:rPr>
      </w:r>
      <w:r w:rsidR="00222026" w:rsidRPr="00EF1AEC">
        <w:rPr>
          <w:rFonts w:ascii="Times New Roman" w:hAnsi="Times New Roman" w:cs="Times New Roman"/>
        </w:rPr>
        <w:fldChar w:fldCharType="end"/>
      </w:r>
      <w:r w:rsidR="00222026" w:rsidRPr="00EF1AEC">
        <w:rPr>
          <w:rFonts w:ascii="Times New Roman" w:hAnsi="Times New Roman" w:cs="Times New Roman"/>
        </w:rPr>
      </w:r>
      <w:r w:rsidR="00222026" w:rsidRPr="00EF1AEC">
        <w:rPr>
          <w:rFonts w:ascii="Times New Roman" w:hAnsi="Times New Roman" w:cs="Times New Roman"/>
        </w:rPr>
        <w:fldChar w:fldCharType="separate"/>
      </w:r>
      <w:r w:rsidR="00222026" w:rsidRPr="00EF1AEC">
        <w:rPr>
          <w:rFonts w:ascii="Times New Roman" w:hAnsi="Times New Roman" w:cs="Times New Roman"/>
          <w:noProof/>
        </w:rPr>
        <w:t>(Morens</w:t>
      </w:r>
      <w:r w:rsidR="00222026" w:rsidRPr="00EF1AEC">
        <w:rPr>
          <w:rFonts w:ascii="Times New Roman" w:hAnsi="Times New Roman" w:cs="Times New Roman"/>
          <w:i/>
          <w:noProof/>
        </w:rPr>
        <w:t xml:space="preserve"> et al.</w:t>
      </w:r>
      <w:r w:rsidR="00222026" w:rsidRPr="00EF1AEC">
        <w:rPr>
          <w:rFonts w:ascii="Times New Roman" w:hAnsi="Times New Roman" w:cs="Times New Roman"/>
          <w:noProof/>
        </w:rPr>
        <w:t xml:space="preserve"> 2004; Woolhouse</w:t>
      </w:r>
      <w:r w:rsidR="00222026" w:rsidRPr="00EF1AEC">
        <w:rPr>
          <w:rFonts w:ascii="Times New Roman" w:hAnsi="Times New Roman" w:cs="Times New Roman"/>
          <w:i/>
          <w:noProof/>
        </w:rPr>
        <w:t xml:space="preserve"> et al.</w:t>
      </w:r>
      <w:r w:rsidR="00222026" w:rsidRPr="00EF1AEC">
        <w:rPr>
          <w:rFonts w:ascii="Times New Roman" w:hAnsi="Times New Roman" w:cs="Times New Roman"/>
          <w:noProof/>
        </w:rPr>
        <w:t xml:space="preserve"> 2005)</w:t>
      </w:r>
      <w:r w:rsidR="00222026" w:rsidRPr="00EF1AEC">
        <w:rPr>
          <w:rFonts w:ascii="Times New Roman" w:hAnsi="Times New Roman" w:cs="Times New Roman"/>
        </w:rPr>
        <w:fldChar w:fldCharType="end"/>
      </w:r>
      <w:r w:rsidR="00222026" w:rsidRPr="00EF1AEC">
        <w:rPr>
          <w:rFonts w:ascii="Times New Roman" w:hAnsi="Times New Roman" w:cs="Times New Roman"/>
        </w:rPr>
        <w:t>.</w:t>
      </w:r>
      <w:r w:rsidR="002B001B" w:rsidRPr="00EF1AEC">
        <w:rPr>
          <w:rFonts w:ascii="Times New Roman" w:hAnsi="Times New Roman" w:cs="Times New Roman"/>
        </w:rPr>
        <w:t xml:space="preserve"> </w:t>
      </w:r>
      <w:commentRangeEnd w:id="10"/>
      <w:r w:rsidR="00F07F1F">
        <w:rPr>
          <w:rStyle w:val="CommentReference"/>
        </w:rPr>
        <w:commentReference w:id="10"/>
      </w:r>
    </w:p>
    <w:p w14:paraId="519834BE" w14:textId="77777777" w:rsidR="009049EF" w:rsidRDefault="009049EF" w:rsidP="0022773B">
      <w:pPr>
        <w:spacing w:line="480" w:lineRule="auto"/>
        <w:rPr>
          <w:rFonts w:ascii="Times New Roman" w:hAnsi="Times New Roman" w:cs="Times New Roman"/>
        </w:rPr>
      </w:pPr>
    </w:p>
    <w:p w14:paraId="57AEB5CB" w14:textId="762C5346" w:rsidR="008D7246" w:rsidRDefault="002B001B" w:rsidP="0022773B">
      <w:pPr>
        <w:spacing w:line="480" w:lineRule="auto"/>
        <w:rPr>
          <w:rFonts w:ascii="Times New Roman" w:hAnsi="Times New Roman" w:cs="Times New Roman"/>
        </w:rPr>
      </w:pPr>
      <w:r w:rsidRPr="00EF1AEC">
        <w:rPr>
          <w:rFonts w:ascii="Times New Roman" w:hAnsi="Times New Roman" w:cs="Times New Roman"/>
        </w:rPr>
        <w:lastRenderedPageBreak/>
        <w:t>The idea that symbionts track their host</w:t>
      </w:r>
      <w:r w:rsidR="007D1FF8" w:rsidRPr="00EF1AEC">
        <w:rPr>
          <w:rFonts w:ascii="Times New Roman" w:hAnsi="Times New Roman" w:cs="Times New Roman"/>
        </w:rPr>
        <w:t xml:space="preserve">s </w:t>
      </w:r>
      <w:r w:rsidR="00B74A29" w:rsidRPr="00EF1AEC">
        <w:rPr>
          <w:rFonts w:ascii="Times New Roman" w:hAnsi="Times New Roman" w:cs="Times New Roman"/>
        </w:rPr>
        <w:t>over evolutionary timescales</w:t>
      </w:r>
      <w:r w:rsidR="001E00D1" w:rsidRPr="00EF1AEC">
        <w:rPr>
          <w:rFonts w:ascii="Times New Roman" w:hAnsi="Times New Roman" w:cs="Times New Roman"/>
        </w:rPr>
        <w:t>,</w:t>
      </w:r>
      <w:r w:rsidR="00B74A29" w:rsidRPr="00EF1AEC">
        <w:rPr>
          <w:rFonts w:ascii="Times New Roman" w:hAnsi="Times New Roman" w:cs="Times New Roman"/>
        </w:rPr>
        <w:t xml:space="preserve"> </w:t>
      </w:r>
      <w:r w:rsidR="00B9029E" w:rsidRPr="00EF1AEC">
        <w:rPr>
          <w:rFonts w:ascii="Times New Roman" w:hAnsi="Times New Roman" w:cs="Times New Roman"/>
        </w:rPr>
        <w:t xml:space="preserve">cospeciating </w:t>
      </w:r>
      <w:r w:rsidRPr="00EF1AEC">
        <w:rPr>
          <w:rFonts w:ascii="Times New Roman" w:hAnsi="Times New Roman" w:cs="Times New Roman"/>
        </w:rPr>
        <w:t>in synchrony</w:t>
      </w:r>
      <w:r w:rsidR="007D1FF8" w:rsidRPr="00EF1AEC">
        <w:rPr>
          <w:rFonts w:ascii="Times New Roman" w:hAnsi="Times New Roman" w:cs="Times New Roman"/>
        </w:rPr>
        <w:t>,</w:t>
      </w:r>
      <w:r w:rsidRPr="00EF1AEC">
        <w:rPr>
          <w:rFonts w:ascii="Times New Roman" w:hAnsi="Times New Roman" w:cs="Times New Roman"/>
        </w:rPr>
        <w:t xml:space="preserve"> </w:t>
      </w:r>
      <w:r w:rsidR="002C4E10" w:rsidRPr="00EF1AEC">
        <w:rPr>
          <w:rFonts w:ascii="Times New Roman" w:hAnsi="Times New Roman" w:cs="Times New Roman"/>
        </w:rPr>
        <w:t>i</w:t>
      </w:r>
      <w:r w:rsidR="00E362AC" w:rsidRPr="00EF1AEC">
        <w:rPr>
          <w:rFonts w:ascii="Times New Roman" w:hAnsi="Times New Roman" w:cs="Times New Roman"/>
        </w:rPr>
        <w:t xml:space="preserve">s </w:t>
      </w:r>
      <w:r w:rsidR="00035EAF" w:rsidRPr="00EF1AEC">
        <w:rPr>
          <w:rFonts w:ascii="Times New Roman" w:hAnsi="Times New Roman" w:cs="Times New Roman"/>
        </w:rPr>
        <w:t>encapsulated</w:t>
      </w:r>
      <w:r w:rsidR="006A390B" w:rsidRPr="00EF1AEC">
        <w:rPr>
          <w:rFonts w:ascii="Times New Roman" w:hAnsi="Times New Roman" w:cs="Times New Roman"/>
        </w:rPr>
        <w:t xml:space="preserve"> by ‘</w:t>
      </w:r>
      <w:proofErr w:type="spellStart"/>
      <w:r w:rsidR="006A390B" w:rsidRPr="00EF1AEC">
        <w:rPr>
          <w:rFonts w:ascii="Times New Roman" w:hAnsi="Times New Roman" w:cs="Times New Roman"/>
        </w:rPr>
        <w:t>Fahrenholz’s</w:t>
      </w:r>
      <w:proofErr w:type="spellEnd"/>
      <w:r w:rsidR="006A390B" w:rsidRPr="00EF1AEC">
        <w:rPr>
          <w:rFonts w:ascii="Times New Roman" w:hAnsi="Times New Roman" w:cs="Times New Roman"/>
        </w:rPr>
        <w:t xml:space="preserve"> R</w:t>
      </w:r>
      <w:r w:rsidR="00E362AC" w:rsidRPr="00EF1AEC">
        <w:rPr>
          <w:rFonts w:ascii="Times New Roman" w:hAnsi="Times New Roman" w:cs="Times New Roman"/>
        </w:rPr>
        <w:t xml:space="preserve">ule’, which states that parasite phylogeny should reflect host phylogeny </w:t>
      </w:r>
      <w:r w:rsidR="002B44A6" w:rsidRPr="00EF1AEC">
        <w:rPr>
          <w:rFonts w:ascii="Times New Roman" w:hAnsi="Times New Roman" w:cs="Times New Roman"/>
        </w:rPr>
        <w:fldChar w:fldCharType="begin"/>
      </w:r>
      <w:r w:rsidR="002B44A6" w:rsidRPr="00EF1AEC">
        <w:rPr>
          <w:rFonts w:ascii="Times New Roman" w:hAnsi="Times New Roman" w:cs="Times New Roman"/>
        </w:rPr>
        <w:instrText xml:space="preserve"> ADDIN EN.CITE &lt;EndNote&gt;&lt;Cite&gt;&lt;Author&gt;Fahrenholz&lt;/Author&gt;&lt;Year&gt;1913&lt;/Year&gt;&lt;RecNum&gt;22&lt;/RecNum&gt;&lt;DisplayText&gt;(Fahrenholz 1913; Eichler 1942)&lt;/DisplayText&gt;&lt;record&gt;&lt;rec-number&gt;22&lt;/rec-number&gt;&lt;foreign-keys&gt;&lt;key app="EN" db-id="x0tfewrx6v00a6et95bves2m9fte0e5fess2" timestamp="1518173392"&gt;22&lt;/key&gt;&lt;/foreign-keys&gt;&lt;ref-type name="Journal Article"&gt;17&lt;/ref-type&gt;&lt;contributors&gt;&lt;authors&gt;&lt;author&gt;Fahrenholz, H.&lt;/author&gt;&lt;/authors&gt;&lt;/contributors&gt;&lt;titles&gt;&lt;title&gt;Ectoparasiten und Abstammungslehre&lt;/title&gt;&lt;secondary-title&gt;Zoologischer Anzeiger&lt;/secondary-title&gt;&lt;/titles&gt;&lt;periodical&gt;&lt;full-title&gt;Zoologischer Anzeiger&lt;/full-title&gt;&lt;/periodical&gt;&lt;pages&gt;371–374&lt;/pages&gt;&lt;volume&gt;41&lt;/volume&gt;&lt;dates&gt;&lt;year&gt;1913&lt;/year&gt;&lt;/dates&gt;&lt;urls&gt;&lt;/urls&gt;&lt;/record&gt;&lt;/Cite&gt;&lt;Cite&gt;&lt;Author&gt;Eichler&lt;/Author&gt;&lt;Year&gt;1942&lt;/Year&gt;&lt;RecNum&gt;23&lt;/RecNum&gt;&lt;record&gt;&lt;rec-number&gt;23&lt;/rec-number&gt;&lt;foreign-keys&gt;&lt;key app="EN" db-id="x0tfewrx6v00a6et95bves2m9fte0e5fess2" timestamp="1518173877"&gt;23&lt;/key&gt;&lt;/foreign-keys&gt;&lt;ref-type name="Journal Article"&gt;17&lt;/ref-type&gt;&lt;contributors&gt;&lt;authors&gt;&lt;author&gt;Eichler, Wolfdietrich&lt;/author&gt;&lt;/authors&gt;&lt;/contributors&gt;&lt;titles&gt;&lt;title&gt;Die Entfaltungsregel und andere Gesetzmäßigkeiten in den parasitogenetischen Beziehungen der Mallophagen und anderer ständiger Parasiten zu ihren Wirten&lt;/title&gt;&lt;secondary-title&gt;Zool. Anz&lt;/secondary-title&gt;&lt;/titles&gt;&lt;periodical&gt;&lt;full-title&gt;Zool. Anz&lt;/full-title&gt;&lt;/periodical&gt;&lt;pages&gt;77-83&lt;/pages&gt;&lt;volume&gt;137&lt;/volume&gt;&lt;dates&gt;&lt;year&gt;1942&lt;/year&gt;&lt;/dates&gt;&lt;urls&gt;&lt;/urls&gt;&lt;/record&gt;&lt;/Cite&gt;&lt;/EndNote&gt;</w:instrText>
      </w:r>
      <w:r w:rsidR="002B44A6" w:rsidRPr="00EF1AEC">
        <w:rPr>
          <w:rFonts w:ascii="Times New Roman" w:hAnsi="Times New Roman" w:cs="Times New Roman"/>
        </w:rPr>
        <w:fldChar w:fldCharType="separate"/>
      </w:r>
      <w:r w:rsidR="002B44A6" w:rsidRPr="00EF1AEC">
        <w:rPr>
          <w:rFonts w:ascii="Times New Roman" w:hAnsi="Times New Roman" w:cs="Times New Roman"/>
          <w:noProof/>
        </w:rPr>
        <w:t>(Fahrenholz 1913; Eichler 1942)</w:t>
      </w:r>
      <w:r w:rsidR="002B44A6" w:rsidRPr="00EF1AEC">
        <w:rPr>
          <w:rFonts w:ascii="Times New Roman" w:hAnsi="Times New Roman" w:cs="Times New Roman"/>
        </w:rPr>
        <w:fldChar w:fldCharType="end"/>
      </w:r>
      <w:r w:rsidR="007D1FF8" w:rsidRPr="00EF1AEC">
        <w:rPr>
          <w:rFonts w:ascii="Times New Roman" w:hAnsi="Times New Roman" w:cs="Times New Roman"/>
        </w:rPr>
        <w:t xml:space="preserve">. </w:t>
      </w:r>
      <w:proofErr w:type="spellStart"/>
      <w:r w:rsidR="007D1FF8" w:rsidRPr="00EF1AEC">
        <w:rPr>
          <w:rFonts w:ascii="Times New Roman" w:hAnsi="Times New Roman" w:cs="Times New Roman"/>
        </w:rPr>
        <w:t>Fahrenholz’s</w:t>
      </w:r>
      <w:proofErr w:type="spellEnd"/>
      <w:r w:rsidR="007D1FF8" w:rsidRPr="00EF1AEC">
        <w:rPr>
          <w:rFonts w:ascii="Times New Roman" w:hAnsi="Times New Roman" w:cs="Times New Roman"/>
        </w:rPr>
        <w:t xml:space="preserve"> Rule was formulated </w:t>
      </w:r>
      <w:r w:rsidR="00733724" w:rsidRPr="00EF1AEC">
        <w:rPr>
          <w:rFonts w:ascii="Times New Roman" w:hAnsi="Times New Roman" w:cs="Times New Roman"/>
        </w:rPr>
        <w:t>over one hundred years ago</w:t>
      </w:r>
      <w:r w:rsidR="007D1FF8" w:rsidRPr="00EF1AEC">
        <w:rPr>
          <w:rFonts w:ascii="Times New Roman" w:hAnsi="Times New Roman" w:cs="Times New Roman"/>
        </w:rPr>
        <w:t xml:space="preserve">, </w:t>
      </w:r>
      <w:r w:rsidR="00FF5A81">
        <w:rPr>
          <w:rFonts w:ascii="Times New Roman" w:hAnsi="Times New Roman" w:cs="Times New Roman"/>
        </w:rPr>
        <w:t>yet</w:t>
      </w:r>
      <w:r w:rsidR="00A91C07" w:rsidRPr="00EF1AEC">
        <w:rPr>
          <w:rFonts w:ascii="Times New Roman" w:hAnsi="Times New Roman" w:cs="Times New Roman"/>
        </w:rPr>
        <w:t xml:space="preserve"> </w:t>
      </w:r>
      <w:r w:rsidR="00F43025" w:rsidRPr="00EF1AEC">
        <w:rPr>
          <w:rFonts w:ascii="Times New Roman" w:hAnsi="Times New Roman" w:cs="Times New Roman"/>
        </w:rPr>
        <w:t xml:space="preserve">a </w:t>
      </w:r>
      <w:r w:rsidR="00B74A29" w:rsidRPr="00EF1AEC">
        <w:rPr>
          <w:rFonts w:ascii="Times New Roman" w:hAnsi="Times New Roman" w:cs="Times New Roman"/>
        </w:rPr>
        <w:t>persistent</w:t>
      </w:r>
      <w:r w:rsidR="00F43025" w:rsidRPr="00EF1AEC">
        <w:rPr>
          <w:rFonts w:ascii="Times New Roman" w:hAnsi="Times New Roman" w:cs="Times New Roman"/>
        </w:rPr>
        <w:t xml:space="preserve"> assumption of host-specialization and</w:t>
      </w:r>
      <w:r w:rsidR="00733724" w:rsidRPr="00EF1AEC">
        <w:rPr>
          <w:rFonts w:ascii="Times New Roman" w:hAnsi="Times New Roman" w:cs="Times New Roman"/>
        </w:rPr>
        <w:t xml:space="preserve"> accompanying</w:t>
      </w:r>
      <w:r w:rsidR="00F43025" w:rsidRPr="00EF1AEC">
        <w:rPr>
          <w:rFonts w:ascii="Times New Roman" w:hAnsi="Times New Roman" w:cs="Times New Roman"/>
        </w:rPr>
        <w:t xml:space="preserve"> host-parasite </w:t>
      </w:r>
      <w:r w:rsidR="00DF3859" w:rsidRPr="00EF1AEC">
        <w:rPr>
          <w:rFonts w:ascii="Times New Roman" w:hAnsi="Times New Roman" w:cs="Times New Roman"/>
        </w:rPr>
        <w:t xml:space="preserve">phylogenetic </w:t>
      </w:r>
      <w:r w:rsidR="00F43025" w:rsidRPr="00EF1AEC">
        <w:rPr>
          <w:rFonts w:ascii="Times New Roman" w:hAnsi="Times New Roman" w:cs="Times New Roman"/>
        </w:rPr>
        <w:t xml:space="preserve">congruence </w:t>
      </w:r>
      <w:r w:rsidR="007D1FF8" w:rsidRPr="00EF1AEC">
        <w:rPr>
          <w:rFonts w:ascii="Times New Roman" w:hAnsi="Times New Roman" w:cs="Times New Roman"/>
        </w:rPr>
        <w:t xml:space="preserve">remains </w:t>
      </w:r>
      <w:r w:rsidR="00F43025" w:rsidRPr="00EF1AEC">
        <w:rPr>
          <w:rFonts w:ascii="Times New Roman" w:hAnsi="Times New Roman" w:cs="Times New Roman"/>
        </w:rPr>
        <w:t xml:space="preserve">within the </w:t>
      </w:r>
      <w:r w:rsidR="007D1FF8" w:rsidRPr="00EF1AEC">
        <w:rPr>
          <w:rFonts w:ascii="Times New Roman" w:hAnsi="Times New Roman" w:cs="Times New Roman"/>
        </w:rPr>
        <w:t xml:space="preserve">field of </w:t>
      </w:r>
      <w:r w:rsidR="00F43025" w:rsidRPr="00EF1AEC">
        <w:rPr>
          <w:rFonts w:ascii="Times New Roman" w:hAnsi="Times New Roman" w:cs="Times New Roman"/>
        </w:rPr>
        <w:t>host-</w:t>
      </w:r>
      <w:r w:rsidR="007D1FF8" w:rsidRPr="00EF1AEC">
        <w:rPr>
          <w:rFonts w:ascii="Times New Roman" w:hAnsi="Times New Roman" w:cs="Times New Roman"/>
        </w:rPr>
        <w:t>symbiont interactions</w:t>
      </w:r>
      <w:r w:rsidR="00F43025" w:rsidRPr="00EF1AEC">
        <w:rPr>
          <w:rFonts w:ascii="Times New Roman" w:hAnsi="Times New Roman" w:cs="Times New Roman"/>
        </w:rPr>
        <w:t xml:space="preserve"> </w:t>
      </w:r>
      <w:r w:rsidR="00F43025" w:rsidRPr="00EF1AEC">
        <w:rPr>
          <w:rFonts w:ascii="Times New Roman" w:hAnsi="Times New Roman" w:cs="Times New Roman"/>
        </w:rPr>
        <w:fldChar w:fldCharType="begin">
          <w:fldData xml:space="preserve">PEVuZE5vdGU+PENpdGU+PEF1dGhvcj5OeWxpbjwvQXV0aG9yPjxZZWFyPjIwMTg8L1llYXI+PFJl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</w:fldData>
        </w:fldChar>
      </w:r>
      <w:r w:rsidR="00F43025" w:rsidRPr="00EF1AEC">
        <w:rPr>
          <w:rFonts w:ascii="Times New Roman" w:hAnsi="Times New Roman" w:cs="Times New Roman"/>
        </w:rPr>
        <w:instrText xml:space="preserve"> ADDIN EN.CITE </w:instrText>
      </w:r>
      <w:r w:rsidR="00F43025" w:rsidRPr="00EF1AEC">
        <w:rPr>
          <w:rFonts w:ascii="Times New Roman" w:hAnsi="Times New Roman" w:cs="Times New Roman"/>
        </w:rPr>
        <w:fldChar w:fldCharType="begin">
          <w:fldData xml:space="preserve">PEVuZE5vdGU+PENpdGU+PEF1dGhvcj5OeWxpbjwvQXV0aG9yPjxZZWFyPjIwMTg8L1llYXI+PFJl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</w:fldData>
        </w:fldChar>
      </w:r>
      <w:r w:rsidR="00F43025" w:rsidRPr="00EF1AEC">
        <w:rPr>
          <w:rFonts w:ascii="Times New Roman" w:hAnsi="Times New Roman" w:cs="Times New Roman"/>
        </w:rPr>
        <w:instrText xml:space="preserve"> ADDIN EN.CITE.DATA </w:instrText>
      </w:r>
      <w:r w:rsidR="00F43025" w:rsidRPr="00EF1AEC">
        <w:rPr>
          <w:rFonts w:ascii="Times New Roman" w:hAnsi="Times New Roman" w:cs="Times New Roman"/>
        </w:rPr>
      </w:r>
      <w:r w:rsidR="00F43025" w:rsidRPr="00EF1AEC">
        <w:rPr>
          <w:rFonts w:ascii="Times New Roman" w:hAnsi="Times New Roman" w:cs="Times New Roman"/>
        </w:rPr>
        <w:fldChar w:fldCharType="end"/>
      </w:r>
      <w:r w:rsidR="00F43025" w:rsidRPr="00EF1AEC">
        <w:rPr>
          <w:rFonts w:ascii="Times New Roman" w:hAnsi="Times New Roman" w:cs="Times New Roman"/>
        </w:rPr>
      </w:r>
      <w:r w:rsidR="00F43025" w:rsidRPr="00EF1AEC">
        <w:rPr>
          <w:rFonts w:ascii="Times New Roman" w:hAnsi="Times New Roman" w:cs="Times New Roman"/>
        </w:rPr>
        <w:fldChar w:fldCharType="separate"/>
      </w:r>
      <w:r w:rsidR="00F43025" w:rsidRPr="00EF1AEC">
        <w:rPr>
          <w:rFonts w:ascii="Times New Roman" w:hAnsi="Times New Roman" w:cs="Times New Roman"/>
          <w:noProof/>
        </w:rPr>
        <w:t>(Nylin</w:t>
      </w:r>
      <w:r w:rsidR="00F43025" w:rsidRPr="00EF1AEC">
        <w:rPr>
          <w:rFonts w:ascii="Times New Roman" w:hAnsi="Times New Roman" w:cs="Times New Roman"/>
          <w:i/>
          <w:noProof/>
        </w:rPr>
        <w:t xml:space="preserve"> et al.</w:t>
      </w:r>
      <w:r w:rsidR="00F43025" w:rsidRPr="00EF1AEC">
        <w:rPr>
          <w:rFonts w:ascii="Times New Roman" w:hAnsi="Times New Roman" w:cs="Times New Roman"/>
          <w:noProof/>
        </w:rPr>
        <w:t xml:space="preserve"> 2018)</w:t>
      </w:r>
      <w:r w:rsidR="00F43025" w:rsidRPr="00EF1AEC">
        <w:rPr>
          <w:rFonts w:ascii="Times New Roman" w:hAnsi="Times New Roman" w:cs="Times New Roman"/>
        </w:rPr>
        <w:fldChar w:fldCharType="end"/>
      </w:r>
      <w:r w:rsidR="00F43025" w:rsidRPr="00EF1AEC">
        <w:rPr>
          <w:rFonts w:ascii="Times New Roman" w:hAnsi="Times New Roman" w:cs="Times New Roman"/>
        </w:rPr>
        <w:t xml:space="preserve">, </w:t>
      </w:r>
      <w:r w:rsidR="007D1FF8" w:rsidRPr="00EF1AEC">
        <w:rPr>
          <w:rFonts w:ascii="Times New Roman" w:hAnsi="Times New Roman" w:cs="Times New Roman"/>
        </w:rPr>
        <w:t xml:space="preserve">despite apparently limited support from the literature </w:t>
      </w:r>
      <w:r w:rsidR="00010E24" w:rsidRPr="00EF1AEC">
        <w:rPr>
          <w:rFonts w:ascii="Times New Roman" w:hAnsi="Times New Roman" w:cs="Times New Roman"/>
        </w:rPr>
        <w:fldChar w:fldCharType="begin"/>
      </w:r>
      <w:r w:rsidR="00010E24" w:rsidRPr="00EF1AEC">
        <w:rPr>
          <w:rFonts w:ascii="Times New Roman" w:hAnsi="Times New Roman" w:cs="Times New Roman"/>
        </w:rPr>
        <w:instrText xml:space="preserve"> ADDIN EN.CITE &lt;EndNote&gt;&lt;Cite&gt;&lt;Author&gt;de Vienne&lt;/Author&gt;&lt;Year&gt;2013&lt;/Year&gt;&lt;RecNum&gt;16&lt;/RecNum&gt;&lt;DisplayText&gt;(de Vienne&lt;style face="italic"&gt; et al.&lt;/style&gt; 2013)&lt;/DisplayText&gt;&lt;record&gt;&lt;rec-number&gt;16&lt;/rec-number&gt;&lt;foreign-keys&gt;&lt;key app="EN" db-id="x0tfewrx6v00a6et95bves2m9fte0e5fess2" timestamp="1511734040"&gt;16&lt;/key&gt;&lt;/foreign-keys&gt;&lt;ref-type name="Journal Article"&gt;17&lt;/ref-type&gt;&lt;contributors&gt;&lt;authors&gt;&lt;author&gt;de Vienne, D. M.&lt;/author&gt;&lt;author&gt;Refrégier, G.&lt;/author&gt;&lt;author&gt;López-Villavicencio, M.&lt;/author&gt;&lt;author&gt;Tellier, A.&lt;/author&gt;&lt;author&gt;Hood, M. E.&lt;/author&gt;&lt;author&gt;Giraud, T.&lt;/author&gt;&lt;/authors&gt;&lt;/contributors&gt;&lt;titles&gt;&lt;title&gt;Cospeciation vs host-shift speciation: methods for testing, evidence from natural associations and relation to coevolution&lt;/title&gt;&lt;secondary-title&gt;New Phytologist&lt;/secondary-title&gt;&lt;/titles&gt;&lt;periodical&gt;&lt;full-title&gt;New Phytologist&lt;/full-title&gt;&lt;/periodical&gt;&lt;pages&gt;347-385&lt;/pages&gt;&lt;volume&gt;198&lt;/volume&gt;&lt;number&gt;2&lt;/number&gt;&lt;keywords&gt;&lt;keyword&gt;co-cladogenesis&lt;/keyword&gt;&lt;keyword&gt;cophylogenetic analysis&lt;/keyword&gt;&lt;keyword&gt;host-jump&lt;/keyword&gt;&lt;keyword&gt;host–pathogen interaction&lt;/keyword&gt;&lt;keyword&gt;host-switch&lt;/keyword&gt;&lt;keyword&gt;parafit&lt;/keyword&gt;&lt;keyword&gt;treefitter&lt;/keyword&gt;&lt;keyword&gt;treemap&lt;/keyword&gt;&lt;/keywords&gt;&lt;dates&gt;&lt;year&gt;2013&lt;/year&gt;&lt;/dates&gt;&lt;isbn&gt;1469-8137&lt;/isbn&gt;&lt;urls&gt;&lt;related-urls&gt;&lt;url&gt;http://dx.doi.org/10.1111/nph.12150&lt;/url&gt;&lt;/related-urls&gt;&lt;/urls&gt;&lt;electronic-resource-num&gt;10.1111/nph.12150&lt;/electronic-resource-num&gt;&lt;/record&gt;&lt;/Cite&gt;&lt;/EndNote&gt;</w:instrText>
      </w:r>
      <w:r w:rsidR="00010E24" w:rsidRPr="00EF1AEC">
        <w:rPr>
          <w:rFonts w:ascii="Times New Roman" w:hAnsi="Times New Roman" w:cs="Times New Roman"/>
        </w:rPr>
        <w:fldChar w:fldCharType="separate"/>
      </w:r>
      <w:r w:rsidR="00010E24" w:rsidRPr="00EF1AEC">
        <w:rPr>
          <w:rFonts w:ascii="Times New Roman" w:hAnsi="Times New Roman" w:cs="Times New Roman"/>
          <w:noProof/>
        </w:rPr>
        <w:t>(de Vienne</w:t>
      </w:r>
      <w:r w:rsidR="00010E24" w:rsidRPr="00EF1AEC">
        <w:rPr>
          <w:rFonts w:ascii="Times New Roman" w:hAnsi="Times New Roman" w:cs="Times New Roman"/>
          <w:i/>
          <w:noProof/>
        </w:rPr>
        <w:t xml:space="preserve"> et al.</w:t>
      </w:r>
      <w:r w:rsidR="00010E24" w:rsidRPr="00EF1AEC">
        <w:rPr>
          <w:rFonts w:ascii="Times New Roman" w:hAnsi="Times New Roman" w:cs="Times New Roman"/>
          <w:noProof/>
        </w:rPr>
        <w:t xml:space="preserve"> 2013)</w:t>
      </w:r>
      <w:r w:rsidR="00010E24" w:rsidRPr="00EF1AEC">
        <w:rPr>
          <w:rFonts w:ascii="Times New Roman" w:hAnsi="Times New Roman" w:cs="Times New Roman"/>
        </w:rPr>
        <w:fldChar w:fldCharType="end"/>
      </w:r>
      <w:r w:rsidR="0087285E" w:rsidRPr="00EF1AEC">
        <w:rPr>
          <w:rFonts w:ascii="Times New Roman" w:hAnsi="Times New Roman" w:cs="Times New Roman"/>
        </w:rPr>
        <w:t xml:space="preserve">. </w:t>
      </w:r>
      <w:r w:rsidR="002C1A7D" w:rsidRPr="00EF1AEC">
        <w:rPr>
          <w:rFonts w:ascii="Times New Roman" w:hAnsi="Times New Roman" w:cs="Times New Roman"/>
        </w:rPr>
        <w:t xml:space="preserve">Given </w:t>
      </w:r>
      <w:r w:rsidR="00B61D02" w:rsidRPr="00EF1AEC">
        <w:rPr>
          <w:rFonts w:ascii="Times New Roman" w:hAnsi="Times New Roman" w:cs="Times New Roman"/>
        </w:rPr>
        <w:t>the availability of sta</w:t>
      </w:r>
      <w:r w:rsidR="001C62D1" w:rsidRPr="00EF1AEC">
        <w:rPr>
          <w:rFonts w:ascii="Times New Roman" w:hAnsi="Times New Roman" w:cs="Times New Roman"/>
        </w:rPr>
        <w:t>ti</w:t>
      </w:r>
      <w:r w:rsidR="00B61D02" w:rsidRPr="00EF1AEC">
        <w:rPr>
          <w:rFonts w:ascii="Times New Roman" w:hAnsi="Times New Roman" w:cs="Times New Roman"/>
        </w:rPr>
        <w:t xml:space="preserve">stical methods to </w:t>
      </w:r>
      <w:commentRangeStart w:id="11"/>
      <w:r w:rsidR="00B61D02" w:rsidRPr="00EF1AEC">
        <w:rPr>
          <w:rFonts w:ascii="Times New Roman" w:hAnsi="Times New Roman" w:cs="Times New Roman"/>
        </w:rPr>
        <w:t xml:space="preserve">compare </w:t>
      </w:r>
      <w:commentRangeEnd w:id="11"/>
      <w:r w:rsidR="002643A2">
        <w:rPr>
          <w:rStyle w:val="CommentReference"/>
        </w:rPr>
        <w:commentReference w:id="11"/>
      </w:r>
      <w:r w:rsidR="00B61D02" w:rsidRPr="00EF1AEC">
        <w:rPr>
          <w:rFonts w:ascii="Times New Roman" w:hAnsi="Times New Roman" w:cs="Times New Roman"/>
        </w:rPr>
        <w:t>host-</w:t>
      </w:r>
      <w:r w:rsidR="00EB40B4" w:rsidRPr="00EF1AEC">
        <w:rPr>
          <w:rFonts w:ascii="Times New Roman" w:hAnsi="Times New Roman" w:cs="Times New Roman"/>
        </w:rPr>
        <w:t>symbiont</w:t>
      </w:r>
      <w:r w:rsidR="00B61D02" w:rsidRPr="00EF1AEC">
        <w:rPr>
          <w:rFonts w:ascii="Times New Roman" w:hAnsi="Times New Roman" w:cs="Times New Roman"/>
        </w:rPr>
        <w:t xml:space="preserve"> phylogen</w:t>
      </w:r>
      <w:r w:rsidR="00C95204" w:rsidRPr="00EF1AEC">
        <w:rPr>
          <w:rFonts w:ascii="Times New Roman" w:hAnsi="Times New Roman" w:cs="Times New Roman"/>
        </w:rPr>
        <w:t>et</w:t>
      </w:r>
      <w:r w:rsidR="00B61D02" w:rsidRPr="00EF1AEC">
        <w:rPr>
          <w:rFonts w:ascii="Times New Roman" w:hAnsi="Times New Roman" w:cs="Times New Roman"/>
        </w:rPr>
        <w:t>i</w:t>
      </w:r>
      <w:r w:rsidR="00D17F1E" w:rsidRPr="00EF1AEC">
        <w:rPr>
          <w:rFonts w:ascii="Times New Roman" w:hAnsi="Times New Roman" w:cs="Times New Roman"/>
        </w:rPr>
        <w:t>c congruence</w:t>
      </w:r>
      <w:r w:rsidR="00B61D02" w:rsidRPr="00EF1AEC">
        <w:rPr>
          <w:rFonts w:ascii="Times New Roman" w:hAnsi="Times New Roman" w:cs="Times New Roman"/>
        </w:rPr>
        <w:t xml:space="preserve"> </w:t>
      </w:r>
      <w:r w:rsidR="00B61D02" w:rsidRPr="00EF1AEC">
        <w:rPr>
          <w:rFonts w:ascii="Times New Roman" w:hAnsi="Times New Roman" w:cs="Times New Roman"/>
        </w:rPr>
        <w:fldChar w:fldCharType="begin"/>
      </w:r>
      <w:r w:rsidR="00B61D02" w:rsidRPr="00EF1AEC">
        <w:rPr>
          <w:rFonts w:ascii="Times New Roman" w:hAnsi="Times New Roman" w:cs="Times New Roman"/>
        </w:rPr>
        <w:instrText xml:space="preserve"> ADDIN EN.CITE &lt;EndNote&gt;&lt;Cite&gt;&lt;Author&gt;Brooks&lt;/Author&gt;&lt;Year&gt;1981&lt;/Year&gt;&lt;RecNum&gt;17&lt;/RecNum&gt;&lt;Prefix&gt;e.g. &lt;/Prefix&gt;&lt;DisplayText&gt;(e.g. Brooks 1981; Page 1990)&lt;/DisplayText&gt;&lt;record&gt;&lt;rec-number&gt;17&lt;/rec-number&gt;&lt;foreign-keys&gt;&lt;key app="EN" db-id="x0tfewrx6v00a6et95bves2m9fte0e5fess2" timestamp="1511734314"&gt;17&lt;/key&gt;&lt;/foreign-keys&gt;&lt;ref-type name="Journal Article"&gt;17&lt;/ref-type&gt;&lt;contributors&gt;&lt;authors&gt;&lt;author&gt;Brooks, Daniel R.&lt;/author&gt;&lt;/authors&gt;&lt;/contributors&gt;&lt;titles&gt;&lt;title&gt;Hennig&amp;apos;s Parasitological Method: A Proposed Solution&lt;/title&gt;&lt;secondary-title&gt;Systematic Zoology&lt;/secondary-title&gt;&lt;/titles&gt;&lt;periodical&gt;&lt;full-title&gt;Systematic Zoology&lt;/full-title&gt;&lt;/periodical&gt;&lt;pages&gt;229-249&lt;/pages&gt;&lt;volume&gt;30&lt;/volume&gt;&lt;number&gt;3&lt;/number&gt;&lt;dates&gt;&lt;year&gt;1981&lt;/year&gt;&lt;/dates&gt;&lt;publisher&gt;[Oxford University Press, Society of Systematic Biologists, Taylor &amp;amp; Francis, Ltd.]&lt;/publisher&gt;&lt;isbn&gt;00397989&lt;/isbn&gt;&lt;urls&gt;&lt;related-urls&gt;&lt;url&gt;http://www.jstor.org/stable/2413247&lt;/url&gt;&lt;/related-urls&gt;&lt;/urls&gt;&lt;custom1&gt;Full publication date: Sep., 1981&lt;/custom1&gt;&lt;electronic-resource-num&gt;10.2307/2413247&lt;/electronic-resource-num&gt;&lt;/record&gt;&lt;/Cite&gt;&lt;Cite&gt;&lt;Author&gt;Page&lt;/Author&gt;&lt;Year&gt;1990&lt;/Year&gt;&lt;RecNum&gt;18&lt;/RecNum&gt;&lt;record&gt;&lt;rec-number&gt;18&lt;/rec-number&gt;&lt;foreign-keys&gt;&lt;key app="EN" db-id="x0tfewrx6v00a6et95bves2m9fte0e5fess2" timestamp="1511734371"&gt;18&lt;/key&gt;&lt;/foreign-keys&gt;&lt;ref-type name="Journal Article"&gt;17&lt;/ref-type&gt;&lt;contributors&gt;&lt;authors&gt;&lt;author&gt;Page, Roderic D. M.&lt;/author&gt;&lt;/authors&gt;&lt;/contributors&gt;&lt;titles&gt;&lt;title&gt;COMPONENT ANALYSIS: A VALIANT FAILURE?&lt;/title&gt;&lt;secondary-title&gt;Cladistics&lt;/secondary-title&gt;&lt;/titles&gt;&lt;periodical&gt;&lt;full-title&gt;Cladistics&lt;/full-title&gt;&lt;/periodical&gt;&lt;pages&gt;119-136&lt;/pages&gt;&lt;volume&gt;6&lt;/volume&gt;&lt;number&gt;2&lt;/number&gt;&lt;dates&gt;&lt;year&gt;1990&lt;/year&gt;&lt;/dates&gt;&lt;publisher&gt;Blackwell Publishing Ltd&lt;/publisher&gt;&lt;isbn&gt;1096-0031&lt;/isbn&gt;&lt;urls&gt;&lt;related-urls&gt;&lt;url&gt;http://dx.doi.org/10.1111/j.1096-0031.1990.tb00532.x&lt;/url&gt;&lt;/related-urls&gt;&lt;/urls&gt;&lt;electronic-resource-num&gt;10.1111/j.1096-0031.1990.tb00532.x&lt;/electronic-resource-num&gt;&lt;/record&gt;&lt;/Cite&gt;&lt;/EndNote&gt;</w:instrText>
      </w:r>
      <w:r w:rsidR="00B61D02" w:rsidRPr="00EF1AEC">
        <w:rPr>
          <w:rFonts w:ascii="Times New Roman" w:hAnsi="Times New Roman" w:cs="Times New Roman"/>
        </w:rPr>
        <w:fldChar w:fldCharType="separate"/>
      </w:r>
      <w:r w:rsidR="00B61D02" w:rsidRPr="00EF1AEC">
        <w:rPr>
          <w:rFonts w:ascii="Times New Roman" w:hAnsi="Times New Roman" w:cs="Times New Roman"/>
          <w:noProof/>
        </w:rPr>
        <w:t>(e.g. Brooks 1981; Page 1990)</w:t>
      </w:r>
      <w:r w:rsidR="00B61D02" w:rsidRPr="00EF1AEC">
        <w:rPr>
          <w:rFonts w:ascii="Times New Roman" w:hAnsi="Times New Roman" w:cs="Times New Roman"/>
        </w:rPr>
        <w:fldChar w:fldCharType="end"/>
      </w:r>
      <w:r w:rsidR="000A0624" w:rsidRPr="00EF1AEC">
        <w:rPr>
          <w:rFonts w:ascii="Times New Roman" w:hAnsi="Times New Roman" w:cs="Times New Roman"/>
        </w:rPr>
        <w:t xml:space="preserve">, and </w:t>
      </w:r>
      <w:r w:rsidR="00C96DD9" w:rsidRPr="00EF1AEC">
        <w:rPr>
          <w:rFonts w:ascii="Times New Roman" w:hAnsi="Times New Roman" w:cs="Times New Roman"/>
        </w:rPr>
        <w:t>a</w:t>
      </w:r>
      <w:r w:rsidR="00B61D02" w:rsidRPr="00EF1AEC">
        <w:rPr>
          <w:rFonts w:ascii="Times New Roman" w:hAnsi="Times New Roman" w:cs="Times New Roman"/>
        </w:rPr>
        <w:t xml:space="preserve"> </w:t>
      </w:r>
      <w:r w:rsidR="00526382" w:rsidRPr="00EF1AEC">
        <w:rPr>
          <w:rFonts w:ascii="Times New Roman" w:hAnsi="Times New Roman" w:cs="Times New Roman"/>
        </w:rPr>
        <w:t>recent</w:t>
      </w:r>
      <w:r w:rsidR="002C1A7D" w:rsidRPr="00EF1AEC">
        <w:rPr>
          <w:rFonts w:ascii="Times New Roman" w:hAnsi="Times New Roman" w:cs="Times New Roman"/>
        </w:rPr>
        <w:t xml:space="preserve"> </w:t>
      </w:r>
      <w:r w:rsidR="001C62D1" w:rsidRPr="00EF1AEC">
        <w:rPr>
          <w:rFonts w:ascii="Times New Roman" w:hAnsi="Times New Roman" w:cs="Times New Roman"/>
        </w:rPr>
        <w:t>accu</w:t>
      </w:r>
      <w:r w:rsidR="00526382" w:rsidRPr="00EF1AEC">
        <w:rPr>
          <w:rFonts w:ascii="Times New Roman" w:hAnsi="Times New Roman" w:cs="Times New Roman"/>
        </w:rPr>
        <w:t>mulation</w:t>
      </w:r>
      <w:r w:rsidR="002C1A7D" w:rsidRPr="00EF1AEC">
        <w:rPr>
          <w:rFonts w:ascii="Times New Roman" w:hAnsi="Times New Roman" w:cs="Times New Roman"/>
          <w:color w:val="FF0000"/>
        </w:rPr>
        <w:t xml:space="preserve"> </w:t>
      </w:r>
      <w:r w:rsidR="002C1A7D" w:rsidRPr="00EF1AEC">
        <w:rPr>
          <w:rFonts w:ascii="Times New Roman" w:hAnsi="Times New Roman" w:cs="Times New Roman"/>
        </w:rPr>
        <w:t xml:space="preserve">of studies </w:t>
      </w:r>
      <w:r w:rsidR="00B9029E" w:rsidRPr="00EF1AEC">
        <w:rPr>
          <w:rFonts w:ascii="Times New Roman" w:hAnsi="Times New Roman" w:cs="Times New Roman"/>
        </w:rPr>
        <w:t xml:space="preserve">that </w:t>
      </w:r>
      <w:r w:rsidR="00B61D02" w:rsidRPr="00EF1AEC">
        <w:rPr>
          <w:rFonts w:ascii="Times New Roman" w:hAnsi="Times New Roman" w:cs="Times New Roman"/>
        </w:rPr>
        <w:t>apply</w:t>
      </w:r>
      <w:r w:rsidR="00B9029E" w:rsidRPr="00EF1AEC">
        <w:rPr>
          <w:rFonts w:ascii="Times New Roman" w:hAnsi="Times New Roman" w:cs="Times New Roman"/>
        </w:rPr>
        <w:t xml:space="preserve"> </w:t>
      </w:r>
      <w:r w:rsidR="005B76EF" w:rsidRPr="00EF1AEC">
        <w:rPr>
          <w:rFonts w:ascii="Times New Roman" w:hAnsi="Times New Roman" w:cs="Times New Roman"/>
        </w:rPr>
        <w:t>these</w:t>
      </w:r>
      <w:r w:rsidR="00EB40B4" w:rsidRPr="00EF1AEC">
        <w:rPr>
          <w:rFonts w:ascii="Times New Roman" w:hAnsi="Times New Roman" w:cs="Times New Roman"/>
        </w:rPr>
        <w:t xml:space="preserve"> </w:t>
      </w:r>
      <w:r w:rsidR="00733724" w:rsidRPr="00EF1AEC">
        <w:rPr>
          <w:rFonts w:ascii="Times New Roman" w:hAnsi="Times New Roman" w:cs="Times New Roman"/>
        </w:rPr>
        <w:t xml:space="preserve">approaches </w:t>
      </w:r>
      <w:r w:rsidR="00B61D02" w:rsidRPr="00EF1AEC">
        <w:rPr>
          <w:rFonts w:ascii="Times New Roman" w:hAnsi="Times New Roman" w:cs="Times New Roman"/>
        </w:rPr>
        <w:t>(</w:t>
      </w:r>
      <w:r w:rsidR="009D725E" w:rsidRPr="00EF1AEC">
        <w:rPr>
          <w:rFonts w:ascii="Times New Roman" w:hAnsi="Times New Roman" w:cs="Times New Roman"/>
        </w:rPr>
        <w:t xml:space="preserve">see </w:t>
      </w:r>
      <w:commentRangeStart w:id="12"/>
      <w:r w:rsidR="00190A14" w:rsidRPr="00EF1AEC">
        <w:rPr>
          <w:rFonts w:ascii="Times New Roman" w:hAnsi="Times New Roman" w:cs="Times New Roman"/>
        </w:rPr>
        <w:t>1</w:t>
      </w:r>
      <w:r w:rsidR="00623D77">
        <w:rPr>
          <w:rFonts w:ascii="Times New Roman" w:hAnsi="Times New Roman" w:cs="Times New Roman"/>
        </w:rPr>
        <w:t>96 analyses</w:t>
      </w:r>
      <w:r w:rsidR="00B61D02" w:rsidRPr="00EF1AEC">
        <w:rPr>
          <w:rFonts w:ascii="Times New Roman" w:hAnsi="Times New Roman" w:cs="Times New Roman"/>
        </w:rPr>
        <w:t xml:space="preserve"> </w:t>
      </w:r>
      <w:commentRangeEnd w:id="12"/>
      <w:r w:rsidR="00623D77">
        <w:rPr>
          <w:rStyle w:val="CommentReference"/>
        </w:rPr>
        <w:commentReference w:id="12"/>
      </w:r>
      <w:r w:rsidR="00B61D02" w:rsidRPr="00EF1AEC">
        <w:rPr>
          <w:rFonts w:ascii="Times New Roman" w:hAnsi="Times New Roman" w:cs="Times New Roman"/>
        </w:rPr>
        <w:t xml:space="preserve">listed in </w:t>
      </w:r>
      <w:r w:rsidR="00B5397F" w:rsidRPr="00EF1AEC">
        <w:rPr>
          <w:rFonts w:ascii="Times New Roman" w:hAnsi="Times New Roman" w:cs="Times New Roman"/>
        </w:rPr>
        <w:t>Supplementary Tables</w:t>
      </w:r>
      <w:r w:rsidR="00B61D02" w:rsidRPr="00EF1AEC">
        <w:rPr>
          <w:rFonts w:ascii="Times New Roman" w:hAnsi="Times New Roman" w:cs="Times New Roman"/>
        </w:rPr>
        <w:t xml:space="preserve"> 1 and 2)</w:t>
      </w:r>
      <w:r w:rsidR="00526382" w:rsidRPr="00EF1AEC">
        <w:rPr>
          <w:rFonts w:ascii="Times New Roman" w:hAnsi="Times New Roman" w:cs="Times New Roman"/>
        </w:rPr>
        <w:t>,</w:t>
      </w:r>
      <w:r w:rsidR="002C1A7D" w:rsidRPr="00EF1AEC">
        <w:rPr>
          <w:rFonts w:ascii="Times New Roman" w:hAnsi="Times New Roman" w:cs="Times New Roman"/>
        </w:rPr>
        <w:t xml:space="preserve"> </w:t>
      </w:r>
      <w:r w:rsidR="002C4E10" w:rsidRPr="00EF1AEC">
        <w:rPr>
          <w:rFonts w:ascii="Times New Roman" w:hAnsi="Times New Roman" w:cs="Times New Roman"/>
        </w:rPr>
        <w:t>opportunit</w:t>
      </w:r>
      <w:r w:rsidR="00FF5A81">
        <w:rPr>
          <w:rFonts w:ascii="Times New Roman" w:hAnsi="Times New Roman" w:cs="Times New Roman"/>
        </w:rPr>
        <w:t>ies</w:t>
      </w:r>
      <w:r w:rsidR="002C4E10" w:rsidRPr="00EF1AEC">
        <w:rPr>
          <w:rFonts w:ascii="Times New Roman" w:hAnsi="Times New Roman" w:cs="Times New Roman"/>
        </w:rPr>
        <w:t xml:space="preserve"> </w:t>
      </w:r>
      <w:r w:rsidR="00FF5A81">
        <w:rPr>
          <w:rFonts w:ascii="Times New Roman" w:hAnsi="Times New Roman" w:cs="Times New Roman"/>
        </w:rPr>
        <w:t xml:space="preserve">now </w:t>
      </w:r>
      <w:r w:rsidR="00905A53" w:rsidRPr="00905A53">
        <w:rPr>
          <w:rFonts w:ascii="Times New Roman" w:hAnsi="Times New Roman" w:cs="Times New Roman"/>
          <w:color w:val="FF0000"/>
        </w:rPr>
        <w:t>exist</w:t>
      </w:r>
      <w:r w:rsidR="00015B79" w:rsidRPr="00905A53">
        <w:rPr>
          <w:rFonts w:ascii="Times New Roman" w:hAnsi="Times New Roman" w:cs="Times New Roman"/>
          <w:color w:val="FF0000"/>
        </w:rPr>
        <w:t xml:space="preserve"> </w:t>
      </w:r>
      <w:r w:rsidR="002C4E10" w:rsidRPr="00EF1AEC">
        <w:rPr>
          <w:rFonts w:ascii="Times New Roman" w:hAnsi="Times New Roman" w:cs="Times New Roman"/>
        </w:rPr>
        <w:t xml:space="preserve">to </w:t>
      </w:r>
      <w:r w:rsidR="0087285E" w:rsidRPr="00EF1AEC">
        <w:rPr>
          <w:rFonts w:ascii="Times New Roman" w:hAnsi="Times New Roman" w:cs="Times New Roman"/>
        </w:rPr>
        <w:t xml:space="preserve">examine the generality </w:t>
      </w:r>
      <w:r w:rsidR="00B61D02" w:rsidRPr="00EF1AEC">
        <w:rPr>
          <w:rFonts w:ascii="Times New Roman" w:hAnsi="Times New Roman" w:cs="Times New Roman"/>
        </w:rPr>
        <w:t xml:space="preserve">of </w:t>
      </w:r>
      <w:proofErr w:type="spellStart"/>
      <w:r w:rsidR="00B61D02" w:rsidRPr="00EF1AEC">
        <w:rPr>
          <w:rFonts w:ascii="Times New Roman" w:hAnsi="Times New Roman" w:cs="Times New Roman"/>
        </w:rPr>
        <w:t>Fahrenholz</w:t>
      </w:r>
      <w:r w:rsidR="00634656" w:rsidRPr="00EF1AEC">
        <w:rPr>
          <w:rFonts w:ascii="Times New Roman" w:hAnsi="Times New Roman" w:cs="Times New Roman"/>
        </w:rPr>
        <w:t>’s</w:t>
      </w:r>
      <w:proofErr w:type="spellEnd"/>
      <w:r w:rsidR="00B61D02" w:rsidRPr="00EF1AEC">
        <w:rPr>
          <w:rFonts w:ascii="Times New Roman" w:hAnsi="Times New Roman" w:cs="Times New Roman"/>
        </w:rPr>
        <w:t xml:space="preserve"> Rule</w:t>
      </w:r>
      <w:r w:rsidR="00A95920" w:rsidRPr="00EF1AEC">
        <w:rPr>
          <w:rFonts w:ascii="Times New Roman" w:hAnsi="Times New Roman" w:cs="Times New Roman"/>
        </w:rPr>
        <w:t xml:space="preserve"> within a </w:t>
      </w:r>
      <w:r w:rsidR="008B7185" w:rsidRPr="00EF1AEC">
        <w:rPr>
          <w:rFonts w:ascii="Times New Roman" w:hAnsi="Times New Roman" w:cs="Times New Roman"/>
        </w:rPr>
        <w:t xml:space="preserve">formal </w:t>
      </w:r>
      <w:r w:rsidR="00A95920" w:rsidRPr="00EF1AEC">
        <w:rPr>
          <w:rFonts w:ascii="Times New Roman" w:hAnsi="Times New Roman" w:cs="Times New Roman"/>
        </w:rPr>
        <w:t>quantitative framework</w:t>
      </w:r>
      <w:r w:rsidR="0087285E" w:rsidRPr="00EF1AEC">
        <w:rPr>
          <w:rFonts w:ascii="Times New Roman" w:hAnsi="Times New Roman" w:cs="Times New Roman"/>
        </w:rPr>
        <w:t>.</w:t>
      </w:r>
    </w:p>
    <w:p w14:paraId="6668D282" w14:textId="77777777" w:rsidR="00797C56" w:rsidRPr="00EF1AEC" w:rsidRDefault="00797C56" w:rsidP="0022773B">
      <w:pPr>
        <w:spacing w:line="48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16"/>
      </w:tblGrid>
      <w:tr w:rsidR="002C4EE8" w14:paraId="61018091" w14:textId="77777777" w:rsidTr="002C4EE8">
        <w:tc>
          <w:tcPr>
            <w:tcW w:w="8516" w:type="dxa"/>
          </w:tcPr>
          <w:p w14:paraId="1318AE37" w14:textId="463E44F0" w:rsidR="002C4EE8" w:rsidRPr="00EC739B" w:rsidRDefault="002C4EE8" w:rsidP="002C4EE8">
            <w:pPr>
              <w:spacing w:line="480" w:lineRule="auto"/>
              <w:rPr>
                <w:rFonts w:ascii="Times New Roman" w:hAnsi="Times New Roman" w:cs="Times New Roman"/>
                <w:b/>
              </w:rPr>
            </w:pPr>
            <w:r w:rsidRPr="00EC739B">
              <w:rPr>
                <w:rFonts w:ascii="Times New Roman" w:hAnsi="Times New Roman" w:cs="Times New Roman"/>
                <w:b/>
              </w:rPr>
              <w:t xml:space="preserve">Fig. 2: </w:t>
            </w:r>
            <w:r>
              <w:rPr>
                <w:rFonts w:ascii="Times New Roman" w:hAnsi="Times New Roman" w:cs="Times New Roman"/>
                <w:b/>
              </w:rPr>
              <w:t>Example of congruent and incongruent host-symbiont phylogenies.</w:t>
            </w:r>
          </w:p>
          <w:p w14:paraId="6590A3EA" w14:textId="77777777" w:rsidR="002C4EE8" w:rsidRDefault="002C4EE8" w:rsidP="00701CFA">
            <w:pPr>
              <w:spacing w:line="480" w:lineRule="auto"/>
              <w:rPr>
                <w:rFonts w:ascii="Times New Roman" w:hAnsi="Times New Roman" w:cs="Times New Roman"/>
              </w:rPr>
            </w:pPr>
            <w:commentRangeStart w:id="13"/>
            <w:commentRangeStart w:id="14"/>
            <w:r>
              <w:rPr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en-GB"/>
              </w:rPr>
              <w:drawing>
                <wp:inline distT="0" distB="0" distL="0" distR="0" wp14:anchorId="07C65A5A" wp14:editId="5F84DCA0">
                  <wp:extent cx="2877312" cy="2359152"/>
                  <wp:effectExtent l="0" t="0" r="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 from Poulin book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312" cy="2359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3"/>
            <w:commentRangeEnd w:id="14"/>
            <w:r w:rsidR="0008291A">
              <w:rPr>
                <w:rStyle w:val="CommentReference"/>
              </w:rPr>
              <w:commentReference w:id="13"/>
            </w:r>
            <w:r w:rsidR="00797C56">
              <w:rPr>
                <w:rStyle w:val="CommentReference"/>
              </w:rPr>
              <w:commentReference w:id="14"/>
            </w:r>
          </w:p>
          <w:p w14:paraId="44C8A8D3" w14:textId="5A41172C" w:rsidR="002C4EE8" w:rsidRPr="002C4EE8" w:rsidRDefault="002C4EE8" w:rsidP="00C007DB">
            <w:pPr>
              <w:spacing w:line="48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C4EE8">
              <w:rPr>
                <w:rFonts w:ascii="Times New Roman" w:hAnsi="Times New Roman" w:cs="Times New Roman"/>
                <w:sz w:val="20"/>
                <w:szCs w:val="20"/>
              </w:rPr>
              <w:t xml:space="preserve">Hypothetical host (left) and </w:t>
            </w:r>
            <w:r w:rsidR="00C007DB">
              <w:rPr>
                <w:rFonts w:ascii="Times New Roman" w:hAnsi="Times New Roman" w:cs="Times New Roman"/>
                <w:sz w:val="20"/>
                <w:szCs w:val="20"/>
              </w:rPr>
              <w:t>symbiont</w:t>
            </w:r>
            <w:r w:rsidRPr="002C4EE8">
              <w:rPr>
                <w:rFonts w:ascii="Times New Roman" w:hAnsi="Times New Roman" w:cs="Times New Roman"/>
                <w:sz w:val="20"/>
                <w:szCs w:val="20"/>
              </w:rPr>
              <w:t xml:space="preserve"> (right) evolutionary tr</w:t>
            </w:r>
            <w:r w:rsidR="00FE488D">
              <w:rPr>
                <w:rFonts w:ascii="Times New Roman" w:hAnsi="Times New Roman" w:cs="Times New Roman"/>
                <w:sz w:val="20"/>
                <w:szCs w:val="20"/>
              </w:rPr>
              <w:t xml:space="preserve">ees, illustrating: (a) perfect </w:t>
            </w:r>
            <w:r w:rsidRPr="002C4EE8">
              <w:rPr>
                <w:rFonts w:ascii="Times New Roman" w:hAnsi="Times New Roman" w:cs="Times New Roman"/>
                <w:sz w:val="20"/>
                <w:szCs w:val="20"/>
              </w:rPr>
              <w:t xml:space="preserve">phylogenetic congruence between </w:t>
            </w:r>
            <w:r w:rsidRPr="0008291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host</w:t>
            </w:r>
            <w:r w:rsidR="0008291A" w:rsidRPr="0008291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s</w:t>
            </w:r>
            <w:r w:rsidRPr="0008291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 xml:space="preserve"> </w:t>
            </w:r>
            <w:r w:rsidRPr="002C4EE8">
              <w:rPr>
                <w:rFonts w:ascii="Times New Roman" w:hAnsi="Times New Roman" w:cs="Times New Roman"/>
                <w:sz w:val="20"/>
                <w:szCs w:val="20"/>
              </w:rPr>
              <w:t xml:space="preserve">and </w:t>
            </w:r>
            <w:r w:rsidR="00C007DB" w:rsidRPr="0008291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symbiont</w:t>
            </w:r>
            <w:r w:rsidR="0008291A" w:rsidRPr="0008291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s</w:t>
            </w:r>
            <w:r w:rsidR="00FE488D">
              <w:rPr>
                <w:rFonts w:ascii="Times New Roman" w:hAnsi="Times New Roman" w:cs="Times New Roman"/>
                <w:sz w:val="20"/>
                <w:szCs w:val="20"/>
              </w:rPr>
              <w:t>, and, (b) incongruent tree topologies</w:t>
            </w:r>
            <w:r w:rsidR="00C007DB">
              <w:rPr>
                <w:rFonts w:ascii="Times New Roman" w:hAnsi="Times New Roman" w:cs="Times New Roman"/>
                <w:sz w:val="20"/>
                <w:szCs w:val="20"/>
              </w:rPr>
              <w:t xml:space="preserve"> between </w:t>
            </w:r>
            <w:r w:rsidR="00C007DB" w:rsidRPr="0008291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host</w:t>
            </w:r>
            <w:r w:rsidR="0008291A" w:rsidRPr="0008291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s</w:t>
            </w:r>
            <w:r w:rsidR="00C007DB" w:rsidRPr="0008291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 xml:space="preserve"> </w:t>
            </w:r>
            <w:r w:rsidR="00C007DB">
              <w:rPr>
                <w:rFonts w:ascii="Times New Roman" w:hAnsi="Times New Roman" w:cs="Times New Roman"/>
                <w:sz w:val="20"/>
                <w:szCs w:val="20"/>
              </w:rPr>
              <w:t xml:space="preserve">and </w:t>
            </w:r>
            <w:r w:rsidR="00C007DB" w:rsidRPr="0008291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symbiont</w:t>
            </w:r>
            <w:r w:rsidR="0008291A" w:rsidRPr="0008291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s</w:t>
            </w:r>
            <w:r w:rsidRPr="002C4EE8">
              <w:rPr>
                <w:rFonts w:ascii="Times New Roman" w:hAnsi="Times New Roman" w:cs="Times New Roman"/>
                <w:sz w:val="20"/>
                <w:szCs w:val="20"/>
              </w:rPr>
              <w:t>. Taken from Poulin (2007).</w:t>
            </w:r>
          </w:p>
        </w:tc>
      </w:tr>
    </w:tbl>
    <w:p w14:paraId="0480245B" w14:textId="77777777" w:rsidR="00C01E92" w:rsidRDefault="00C01E92" w:rsidP="00701CFA">
      <w:pPr>
        <w:spacing w:line="480" w:lineRule="auto"/>
        <w:rPr>
          <w:rFonts w:ascii="Times New Roman" w:hAnsi="Times New Roman" w:cs="Times New Roman"/>
        </w:rPr>
      </w:pPr>
    </w:p>
    <w:p w14:paraId="17120791" w14:textId="3F8E1818" w:rsidR="00192913" w:rsidDel="00DB4181" w:rsidRDefault="00322E28" w:rsidP="00701CFA">
      <w:pPr>
        <w:spacing w:line="480" w:lineRule="auto"/>
        <w:rPr>
          <w:del w:id="15" w:author="Microsoft Office User" w:date="2019-01-06T18:16:00Z"/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</w:t>
      </w:r>
      <w:r w:rsidR="00066531" w:rsidRPr="00EF1AEC">
        <w:rPr>
          <w:rFonts w:ascii="Times New Roman" w:hAnsi="Times New Roman" w:cs="Times New Roman"/>
        </w:rPr>
        <w:t xml:space="preserve">e </w:t>
      </w:r>
      <w:r w:rsidR="008B7185" w:rsidRPr="00EF1AEC">
        <w:rPr>
          <w:rFonts w:ascii="Times New Roman" w:hAnsi="Times New Roman" w:cs="Times New Roman"/>
        </w:rPr>
        <w:t xml:space="preserve">apply </w:t>
      </w:r>
      <w:r w:rsidR="00A72D9E" w:rsidRPr="00EF1AEC">
        <w:rPr>
          <w:rFonts w:ascii="Times New Roman" w:hAnsi="Times New Roman" w:cs="Times New Roman"/>
        </w:rPr>
        <w:t xml:space="preserve">meta-analytical </w:t>
      </w:r>
      <w:r w:rsidR="008B7185" w:rsidRPr="00EF1AEC">
        <w:rPr>
          <w:rFonts w:ascii="Times New Roman" w:hAnsi="Times New Roman" w:cs="Times New Roman"/>
        </w:rPr>
        <w:t>methods</w:t>
      </w:r>
      <w:r w:rsidR="00A72D9E" w:rsidRPr="00EF1AEC">
        <w:rPr>
          <w:rFonts w:ascii="Times New Roman" w:hAnsi="Times New Roman" w:cs="Times New Roman"/>
        </w:rPr>
        <w:t xml:space="preserve"> to </w:t>
      </w:r>
      <w:r w:rsidR="00A93DBB">
        <w:rPr>
          <w:rFonts w:ascii="Times New Roman" w:hAnsi="Times New Roman" w:cs="Times New Roman"/>
        </w:rPr>
        <w:t>analys</w:t>
      </w:r>
      <w:r w:rsidR="00066531" w:rsidRPr="00EF1AEC">
        <w:rPr>
          <w:rFonts w:ascii="Times New Roman" w:hAnsi="Times New Roman" w:cs="Times New Roman"/>
        </w:rPr>
        <w:t xml:space="preserve">e a large body of published studies that quantify </w:t>
      </w:r>
      <w:r w:rsidR="00C037DB" w:rsidRPr="00EF1AEC">
        <w:rPr>
          <w:rFonts w:ascii="Times New Roman" w:hAnsi="Times New Roman" w:cs="Times New Roman"/>
        </w:rPr>
        <w:t xml:space="preserve">phylogenetic congruence for </w:t>
      </w:r>
      <w:r w:rsidR="00CB711A" w:rsidRPr="00EF1AEC">
        <w:rPr>
          <w:rFonts w:ascii="Times New Roman" w:hAnsi="Times New Roman" w:cs="Times New Roman"/>
        </w:rPr>
        <w:t xml:space="preserve">particular </w:t>
      </w:r>
      <w:r w:rsidR="00C037DB" w:rsidRPr="00EF1AEC">
        <w:rPr>
          <w:rFonts w:ascii="Times New Roman" w:hAnsi="Times New Roman" w:cs="Times New Roman"/>
        </w:rPr>
        <w:t>symbioses</w:t>
      </w:r>
      <w:r w:rsidR="005A122D" w:rsidRPr="00EF1AEC">
        <w:rPr>
          <w:rFonts w:ascii="Times New Roman" w:hAnsi="Times New Roman" w:cs="Times New Roman"/>
        </w:rPr>
        <w:t xml:space="preserve">. </w:t>
      </w:r>
      <w:r w:rsidR="00747B39" w:rsidRPr="00EF1AEC">
        <w:rPr>
          <w:rFonts w:ascii="Times New Roman" w:hAnsi="Times New Roman" w:cs="Times New Roman"/>
        </w:rPr>
        <w:t>We consider</w:t>
      </w:r>
      <w:r w:rsidR="000C08CB" w:rsidRPr="00EF1AEC">
        <w:rPr>
          <w:rFonts w:ascii="Times New Roman" w:hAnsi="Times New Roman" w:cs="Times New Roman"/>
        </w:rPr>
        <w:t xml:space="preserve"> reported test statistics</w:t>
      </w:r>
      <w:ins w:id="16" w:author="Microsoft Office User" w:date="2019-03-15T11:32:00Z">
        <w:r w:rsidR="0094039C">
          <w:rPr>
            <w:rFonts w:ascii="Times New Roman" w:hAnsi="Times New Roman" w:cs="Times New Roman"/>
          </w:rPr>
          <w:t xml:space="preserve"> (</w:t>
        </w:r>
        <w:r w:rsidR="0094039C" w:rsidRPr="0094039C">
          <w:rPr>
            <w:rFonts w:ascii="Times New Roman" w:hAnsi="Times New Roman" w:cs="Times New Roman"/>
            <w:i/>
            <w:rPrChange w:id="17" w:author="Microsoft Office User" w:date="2019-03-15T11:32:00Z">
              <w:rPr>
                <w:rFonts w:ascii="Times New Roman" w:hAnsi="Times New Roman" w:cs="Times New Roman"/>
              </w:rPr>
            </w:rPrChange>
          </w:rPr>
          <w:t>p values</w:t>
        </w:r>
        <w:r w:rsidR="0094039C">
          <w:rPr>
            <w:rFonts w:ascii="Times New Roman" w:hAnsi="Times New Roman" w:cs="Times New Roman"/>
          </w:rPr>
          <w:t>)</w:t>
        </w:r>
      </w:ins>
      <w:r w:rsidR="000C08CB" w:rsidRPr="00EF1AEC">
        <w:rPr>
          <w:rFonts w:ascii="Times New Roman" w:hAnsi="Times New Roman" w:cs="Times New Roman"/>
        </w:rPr>
        <w:t xml:space="preserve"> from two widely applied approaches for estimating host-symbiont phylogenetic congruence: one based on estimations of shared discrete macroevolutionary events </w:t>
      </w:r>
      <w:r w:rsidR="000C08CB" w:rsidRPr="00EF1AEC">
        <w:rPr>
          <w:rFonts w:ascii="Times New Roman" w:hAnsi="Times New Roman" w:cs="Times New Roman"/>
        </w:rPr>
        <w:fldChar w:fldCharType="begin"/>
      </w:r>
      <w:r w:rsidR="000C08CB" w:rsidRPr="00EF1AEC">
        <w:rPr>
          <w:rFonts w:ascii="Times New Roman" w:hAnsi="Times New Roman" w:cs="Times New Roman"/>
        </w:rPr>
        <w:instrText xml:space="preserve"> ADDIN EN.CITE &lt;EndNote&gt;&lt;Cite&gt;&lt;Author&gt;Page&lt;/Author&gt;&lt;Year&gt;1994&lt;/Year&gt;&lt;RecNum&gt;20&lt;/RecNum&gt;&lt;Prefix&gt;i.e. &amp;apos;TreeMap&amp;apos;`, &lt;/Prefix&gt;&lt;DisplayText&gt;(i.e. &amp;apos;TreeMap&amp;apos;, Page 1994)&lt;/DisplayText&gt;&lt;record&gt;&lt;rec-number&gt;20&lt;/rec-number&gt;&lt;foreign-keys&gt;&lt;key app="EN" db-id="x0tfewrx6v00a6et95bves2m9fte0e5fess2" timestamp="1511734970"&gt;20&lt;/key&gt;&lt;/foreign-keys&gt;&lt;ref-type name="Journal Article"&gt;17&lt;/ref-type&gt;&lt;contributors&gt;&lt;authors&gt;&lt;author&gt;Page, Roderic DM&lt;/author&gt;&lt;/authors&gt;&lt;/contributors&gt;&lt;titles&gt;&lt;title&gt;Parallel phylogenies: reconstructing the history of host</w:instrText>
      </w:r>
      <w:r w:rsidR="000C08CB" w:rsidRPr="00EF1AEC">
        <w:rPr>
          <w:rFonts w:ascii="American Typewriter" w:hAnsi="American Typewriter" w:cs="American Typewriter"/>
        </w:rPr>
        <w:instrText>‐</w:instrText>
      </w:r>
      <w:r w:rsidR="000C08CB" w:rsidRPr="00EF1AEC">
        <w:rPr>
          <w:rFonts w:ascii="Times New Roman" w:hAnsi="Times New Roman" w:cs="Times New Roman"/>
        </w:rPr>
        <w:instrText>parasite assemblages&lt;/title&gt;&lt;secondary-title&gt;Cladistics&lt;/secondary-title&gt;&lt;/titles&gt;&lt;periodical&gt;&lt;full-title&gt;Cladistics&lt;/full-title&gt;&lt;/periodical&gt;&lt;pages&gt;155-173&lt;/pages&gt;&lt;volume&gt;10&lt;/volume&gt;&lt;number&gt;2&lt;/number&gt;&lt;dates&gt;&lt;year&gt;1994&lt;/year&gt;&lt;/dates&gt;&lt;isbn&gt;1096-0031&lt;/isbn&gt;&lt;urls&gt;&lt;/urls&gt;&lt;/record&gt;&lt;/Cite&gt;&lt;/EndNote&gt;</w:instrText>
      </w:r>
      <w:r w:rsidR="000C08CB" w:rsidRPr="00EF1AEC">
        <w:rPr>
          <w:rFonts w:ascii="Times New Roman" w:hAnsi="Times New Roman" w:cs="Times New Roman"/>
        </w:rPr>
        <w:fldChar w:fldCharType="separate"/>
      </w:r>
      <w:r w:rsidR="000C08CB" w:rsidRPr="00EF1AEC">
        <w:rPr>
          <w:rFonts w:ascii="Times New Roman" w:hAnsi="Times New Roman" w:cs="Times New Roman"/>
          <w:noProof/>
        </w:rPr>
        <w:t>(i.e. 'TreeMap', Page 1994)</w:t>
      </w:r>
      <w:r w:rsidR="000C08CB" w:rsidRPr="00EF1AEC">
        <w:rPr>
          <w:rFonts w:ascii="Times New Roman" w:hAnsi="Times New Roman" w:cs="Times New Roman"/>
        </w:rPr>
        <w:fldChar w:fldCharType="end"/>
      </w:r>
      <w:r w:rsidR="000C08CB" w:rsidRPr="00EF1AEC">
        <w:rPr>
          <w:rFonts w:ascii="Times New Roman" w:hAnsi="Times New Roman" w:cs="Times New Roman"/>
        </w:rPr>
        <w:t xml:space="preserve">, and one based on branch-length comparisons to estimate overall similarity </w:t>
      </w:r>
      <w:r w:rsidR="000C08CB" w:rsidRPr="00EF1AEC">
        <w:rPr>
          <w:rFonts w:ascii="Times New Roman" w:hAnsi="Times New Roman" w:cs="Times New Roman"/>
        </w:rPr>
        <w:fldChar w:fldCharType="begin"/>
      </w:r>
      <w:r w:rsidR="000C08CB" w:rsidRPr="00EF1AEC">
        <w:rPr>
          <w:rFonts w:ascii="Times New Roman" w:hAnsi="Times New Roman" w:cs="Times New Roman"/>
        </w:rPr>
        <w:instrText xml:space="preserve"> ADDIN EN.CITE &lt;EndNote&gt;&lt;Cite&gt;&lt;Author&gt;Legendre&lt;/Author&gt;&lt;Year&gt;2002&lt;/Year&gt;&lt;RecNum&gt;19&lt;/RecNum&gt;&lt;Prefix&gt;i.e. &amp;apos;Parafit&amp;apos;`, &lt;/Prefix&gt;&lt;DisplayText&gt;(i.e. &amp;apos;Parafit&amp;apos;, Legendre&lt;style face="italic"&gt; et al.&lt;/style&gt; 2002)&lt;/DisplayText&gt;&lt;record&gt;&lt;rec-number&gt;19&lt;/rec-number&gt;&lt;foreign-keys&gt;&lt;key app="EN" db-id="x0tfewrx6v00a6et95bves2m9fte0e5fess2" timestamp="1511734860"&gt;19&lt;/key&gt;&lt;/foreign-keys&gt;&lt;ref-type name="Journal Article"&gt;17&lt;/ref-type&gt;&lt;contributors&gt;&lt;authors&gt;&lt;author&gt;Legendre, Pierre&lt;/author&gt;&lt;author&gt;Desdevises, Yves&lt;/author&gt;&lt;author&gt;Bazin, Eric&lt;/author&gt;&lt;/authors&gt;&lt;/contributors&gt;&lt;titles&gt;&lt;title&gt;A statistical test for host–parasite coevolution&lt;/title&gt;&lt;secondary-title&gt;Systematic biology&lt;/secondary-title&gt;&lt;/titles&gt;&lt;periodical&gt;&lt;full-title&gt;Systematic biology&lt;/full-title&gt;&lt;/periodical&gt;&lt;pages&gt;217-234&lt;/pages&gt;&lt;volume&gt;51&lt;/volume&gt;&lt;number&gt;2&lt;/number&gt;&lt;dates&gt;&lt;year&gt;2002&lt;/year&gt;&lt;/dates&gt;&lt;isbn&gt;1076-836X&lt;/isbn&gt;&lt;urls&gt;&lt;/urls&gt;&lt;/record&gt;&lt;/Cite&gt;&lt;/EndNote&gt;</w:instrText>
      </w:r>
      <w:r w:rsidR="000C08CB" w:rsidRPr="00EF1AEC">
        <w:rPr>
          <w:rFonts w:ascii="Times New Roman" w:hAnsi="Times New Roman" w:cs="Times New Roman"/>
        </w:rPr>
        <w:fldChar w:fldCharType="separate"/>
      </w:r>
      <w:r w:rsidR="000C08CB" w:rsidRPr="00EF1AEC">
        <w:rPr>
          <w:rFonts w:ascii="Times New Roman" w:hAnsi="Times New Roman" w:cs="Times New Roman"/>
          <w:noProof/>
        </w:rPr>
        <w:t>(i.e. 'Parafit', Legendre</w:t>
      </w:r>
      <w:r w:rsidR="000C08CB" w:rsidRPr="00EF1AEC">
        <w:rPr>
          <w:rFonts w:ascii="Times New Roman" w:hAnsi="Times New Roman" w:cs="Times New Roman"/>
          <w:i/>
          <w:noProof/>
        </w:rPr>
        <w:t xml:space="preserve"> et al.</w:t>
      </w:r>
      <w:r w:rsidR="000C08CB" w:rsidRPr="00EF1AEC">
        <w:rPr>
          <w:rFonts w:ascii="Times New Roman" w:hAnsi="Times New Roman" w:cs="Times New Roman"/>
          <w:noProof/>
        </w:rPr>
        <w:t xml:space="preserve"> 2002)</w:t>
      </w:r>
      <w:r w:rsidR="000C08CB" w:rsidRPr="00EF1AEC">
        <w:rPr>
          <w:rFonts w:ascii="Times New Roman" w:hAnsi="Times New Roman" w:cs="Times New Roman"/>
        </w:rPr>
        <w:fldChar w:fldCharType="end"/>
      </w:r>
      <w:r w:rsidR="000C08CB" w:rsidRPr="00EF1AEC">
        <w:rPr>
          <w:rFonts w:ascii="Times New Roman" w:hAnsi="Times New Roman" w:cs="Times New Roman"/>
        </w:rPr>
        <w:t xml:space="preserve">. </w:t>
      </w:r>
      <w:r w:rsidR="00DD46F1" w:rsidRPr="00EF1AEC">
        <w:rPr>
          <w:rFonts w:ascii="Times New Roman" w:hAnsi="Times New Roman" w:cs="Times New Roman"/>
        </w:rPr>
        <w:t>First</w:t>
      </w:r>
      <w:r w:rsidR="00A7096D" w:rsidRPr="00EF1AEC">
        <w:rPr>
          <w:rFonts w:ascii="Times New Roman" w:hAnsi="Times New Roman" w:cs="Times New Roman"/>
        </w:rPr>
        <w:t>ly</w:t>
      </w:r>
      <w:r w:rsidR="00DD46F1" w:rsidRPr="00EF1AEC">
        <w:rPr>
          <w:rFonts w:ascii="Times New Roman" w:hAnsi="Times New Roman" w:cs="Times New Roman"/>
        </w:rPr>
        <w:t xml:space="preserve">, we </w:t>
      </w:r>
      <w:r w:rsidR="00211968" w:rsidRPr="00EF1AEC">
        <w:rPr>
          <w:rFonts w:ascii="Times New Roman" w:hAnsi="Times New Roman" w:cs="Times New Roman"/>
        </w:rPr>
        <w:t xml:space="preserve">examine the </w:t>
      </w:r>
      <w:r w:rsidR="00192913">
        <w:rPr>
          <w:rFonts w:ascii="Times New Roman" w:hAnsi="Times New Roman" w:cs="Times New Roman"/>
        </w:rPr>
        <w:t xml:space="preserve">extent to which symbiont phylogeny </w:t>
      </w:r>
      <w:r w:rsidR="00192913" w:rsidRPr="001158C6">
        <w:rPr>
          <w:rFonts w:ascii="Times New Roman" w:hAnsi="Times New Roman" w:cs="Times New Roman"/>
          <w:color w:val="FF0000"/>
        </w:rPr>
        <w:t xml:space="preserve">tracks </w:t>
      </w:r>
      <w:r w:rsidR="0009055D" w:rsidRPr="001158C6">
        <w:rPr>
          <w:rFonts w:ascii="Times New Roman" w:hAnsi="Times New Roman" w:cs="Times New Roman"/>
          <w:color w:val="FF0000"/>
        </w:rPr>
        <w:t>host phylogeny</w:t>
      </w:r>
      <w:r w:rsidR="0009055D">
        <w:rPr>
          <w:rFonts w:ascii="Times New Roman" w:hAnsi="Times New Roman" w:cs="Times New Roman"/>
        </w:rPr>
        <w:t xml:space="preserve">, providing a </w:t>
      </w:r>
      <w:proofErr w:type="spellStart"/>
      <w:r w:rsidR="0009055D">
        <w:rPr>
          <w:rFonts w:ascii="Times New Roman" w:hAnsi="Times New Roman" w:cs="Times New Roman"/>
        </w:rPr>
        <w:t>broadscale</w:t>
      </w:r>
      <w:proofErr w:type="spellEnd"/>
      <w:r w:rsidR="0009055D">
        <w:rPr>
          <w:rFonts w:ascii="Times New Roman" w:hAnsi="Times New Roman" w:cs="Times New Roman"/>
        </w:rPr>
        <w:t xml:space="preserve"> analysis of </w:t>
      </w:r>
      <w:proofErr w:type="spellStart"/>
      <w:r w:rsidR="0009055D">
        <w:rPr>
          <w:rFonts w:ascii="Times New Roman" w:hAnsi="Times New Roman" w:cs="Times New Roman"/>
        </w:rPr>
        <w:t>cophylogeny</w:t>
      </w:r>
      <w:proofErr w:type="spellEnd"/>
      <w:r w:rsidR="0009055D">
        <w:rPr>
          <w:rFonts w:ascii="Times New Roman" w:hAnsi="Times New Roman" w:cs="Times New Roman"/>
        </w:rPr>
        <w:t>. We then test the</w:t>
      </w:r>
      <w:ins w:id="18" w:author="Microsoft Office User" w:date="2019-01-06T18:16:00Z">
        <w:r w:rsidR="00DB4181">
          <w:rPr>
            <w:rFonts w:ascii="Times New Roman" w:hAnsi="Times New Roman" w:cs="Times New Roman"/>
          </w:rPr>
          <w:t xml:space="preserve"> </w:t>
        </w:r>
      </w:ins>
    </w:p>
    <w:p w14:paraId="3082A908" w14:textId="05CA4D5C" w:rsidR="0024241D" w:rsidRPr="00EF1AEC" w:rsidRDefault="00211968" w:rsidP="00701CFA">
      <w:pPr>
        <w:spacing w:line="480" w:lineRule="auto"/>
        <w:rPr>
          <w:rFonts w:ascii="Times New Roman" w:hAnsi="Times New Roman" w:cs="Times New Roman"/>
        </w:rPr>
      </w:pPr>
      <w:r w:rsidRPr="00EF1AEC">
        <w:rPr>
          <w:rFonts w:ascii="Times New Roman" w:hAnsi="Times New Roman" w:cs="Times New Roman"/>
        </w:rPr>
        <w:t xml:space="preserve">validity of </w:t>
      </w:r>
      <w:proofErr w:type="spellStart"/>
      <w:r w:rsidRPr="00EF1AEC">
        <w:rPr>
          <w:rFonts w:ascii="Times New Roman" w:hAnsi="Times New Roman" w:cs="Times New Roman"/>
        </w:rPr>
        <w:t>Fahrenholz’s</w:t>
      </w:r>
      <w:proofErr w:type="spellEnd"/>
      <w:r w:rsidRPr="00EF1AEC">
        <w:rPr>
          <w:rFonts w:ascii="Times New Roman" w:hAnsi="Times New Roman" w:cs="Times New Roman"/>
        </w:rPr>
        <w:t xml:space="preserve"> Ru</w:t>
      </w:r>
      <w:r w:rsidR="0025376C" w:rsidRPr="00EF1AEC">
        <w:rPr>
          <w:rFonts w:ascii="Times New Roman" w:hAnsi="Times New Roman" w:cs="Times New Roman"/>
        </w:rPr>
        <w:t>le</w:t>
      </w:r>
      <w:r w:rsidR="005F62E9" w:rsidRPr="00EF1AEC">
        <w:rPr>
          <w:rFonts w:ascii="Times New Roman" w:hAnsi="Times New Roman" w:cs="Times New Roman"/>
        </w:rPr>
        <w:t xml:space="preserve"> </w:t>
      </w:r>
      <w:r w:rsidR="0009055D">
        <w:rPr>
          <w:rFonts w:ascii="Times New Roman" w:hAnsi="Times New Roman" w:cs="Times New Roman"/>
        </w:rPr>
        <w:t xml:space="preserve">specifically, </w:t>
      </w:r>
      <w:r w:rsidR="005F62E9" w:rsidRPr="00EF1AEC">
        <w:rPr>
          <w:rFonts w:ascii="Times New Roman" w:hAnsi="Times New Roman" w:cs="Times New Roman"/>
        </w:rPr>
        <w:t xml:space="preserve">by testing the generality </w:t>
      </w:r>
      <w:r w:rsidR="00FB6F53" w:rsidRPr="00EF1AEC">
        <w:rPr>
          <w:rFonts w:ascii="Times New Roman" w:hAnsi="Times New Roman" w:cs="Times New Roman"/>
        </w:rPr>
        <w:t>of the prediction that</w:t>
      </w:r>
      <w:r w:rsidRPr="00EF1AEC">
        <w:rPr>
          <w:rFonts w:ascii="Times New Roman" w:hAnsi="Times New Roman" w:cs="Times New Roman"/>
        </w:rPr>
        <w:t xml:space="preserve"> </w:t>
      </w:r>
      <w:r w:rsidR="000A0624" w:rsidRPr="00EF1AEC">
        <w:rPr>
          <w:rFonts w:ascii="Times New Roman" w:hAnsi="Times New Roman" w:cs="Times New Roman"/>
        </w:rPr>
        <w:t>parasite ph</w:t>
      </w:r>
      <w:r w:rsidR="0025376C" w:rsidRPr="00EF1AEC">
        <w:rPr>
          <w:rFonts w:ascii="Times New Roman" w:hAnsi="Times New Roman" w:cs="Times New Roman"/>
        </w:rPr>
        <w:t>ylogeny mirrors host phylogeny</w:t>
      </w:r>
      <w:r w:rsidR="0009055D">
        <w:rPr>
          <w:rFonts w:ascii="Times New Roman" w:hAnsi="Times New Roman" w:cs="Times New Roman"/>
        </w:rPr>
        <w:t xml:space="preserve"> </w:t>
      </w:r>
      <w:r w:rsidR="0009055D" w:rsidRPr="00564B89">
        <w:rPr>
          <w:rFonts w:ascii="Times New Roman" w:hAnsi="Times New Roman" w:cs="Times New Roman"/>
          <w:color w:val="FF0000"/>
        </w:rPr>
        <w:t xml:space="preserve">across </w:t>
      </w:r>
      <w:r w:rsidR="00564B89" w:rsidRPr="00564B89">
        <w:rPr>
          <w:rFonts w:ascii="Times New Roman" w:hAnsi="Times New Roman" w:cs="Times New Roman"/>
          <w:color w:val="FF0000"/>
        </w:rPr>
        <w:t xml:space="preserve">multiple </w:t>
      </w:r>
      <w:r w:rsidR="0009055D" w:rsidRPr="00564B89">
        <w:rPr>
          <w:rFonts w:ascii="Times New Roman" w:hAnsi="Times New Roman" w:cs="Times New Roman"/>
          <w:color w:val="FF0000"/>
        </w:rPr>
        <w:t xml:space="preserve">host and parasite </w:t>
      </w:r>
      <w:r w:rsidR="00564B89" w:rsidRPr="00564B89">
        <w:rPr>
          <w:rFonts w:ascii="Times New Roman" w:hAnsi="Times New Roman" w:cs="Times New Roman"/>
          <w:color w:val="FF0000"/>
        </w:rPr>
        <w:t>taxa</w:t>
      </w:r>
      <w:r w:rsidR="0025376C" w:rsidRPr="00EF1AEC">
        <w:rPr>
          <w:rFonts w:ascii="Times New Roman" w:hAnsi="Times New Roman" w:cs="Times New Roman"/>
        </w:rPr>
        <w:t xml:space="preserve">. If parasites are specialized </w:t>
      </w:r>
      <w:r w:rsidR="001A7697" w:rsidRPr="00EF1AEC">
        <w:rPr>
          <w:rFonts w:ascii="Times New Roman" w:hAnsi="Times New Roman" w:cs="Times New Roman"/>
        </w:rPr>
        <w:t xml:space="preserve">and </w:t>
      </w:r>
      <w:r w:rsidR="008D7246" w:rsidRPr="00EF1AEC">
        <w:rPr>
          <w:rFonts w:ascii="Times New Roman" w:hAnsi="Times New Roman" w:cs="Times New Roman"/>
        </w:rPr>
        <w:t xml:space="preserve">tightly </w:t>
      </w:r>
      <w:r w:rsidR="001A7697" w:rsidRPr="00EF1AEC">
        <w:rPr>
          <w:rFonts w:ascii="Times New Roman" w:hAnsi="Times New Roman" w:cs="Times New Roman"/>
        </w:rPr>
        <w:t>coevolved to single host species</w:t>
      </w:r>
      <w:r w:rsidR="00BC0FE9" w:rsidRPr="00EF1AEC">
        <w:rPr>
          <w:rFonts w:ascii="Times New Roman" w:hAnsi="Times New Roman" w:cs="Times New Roman"/>
        </w:rPr>
        <w:t xml:space="preserve"> </w:t>
      </w:r>
      <w:r w:rsidR="00C02EE9" w:rsidRPr="00EF1AEC">
        <w:rPr>
          <w:rFonts w:ascii="Times New Roman" w:hAnsi="Times New Roman" w:cs="Times New Roman"/>
        </w:rPr>
        <w:fldChar w:fldCharType="begin">
          <w:fldData xml:space="preserve">PEVuZE5vdGU+PENpdGU+PEF1dGhvcj5TdW1tZXJzPC9BdXRob3I+PFllYXI+MjAwMzwvWWVhcj48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</w:fldData>
        </w:fldChar>
      </w:r>
      <w:r w:rsidR="00C02EE9" w:rsidRPr="00EF1AEC">
        <w:rPr>
          <w:rFonts w:ascii="Times New Roman" w:hAnsi="Times New Roman" w:cs="Times New Roman"/>
        </w:rPr>
        <w:instrText xml:space="preserve"> ADDIN EN.CITE </w:instrText>
      </w:r>
      <w:r w:rsidR="00C02EE9" w:rsidRPr="00EF1AEC">
        <w:rPr>
          <w:rFonts w:ascii="Times New Roman" w:hAnsi="Times New Roman" w:cs="Times New Roman"/>
        </w:rPr>
        <w:fldChar w:fldCharType="begin">
          <w:fldData xml:space="preserve">PEVuZE5vdGU+PENpdGU+PEF1dGhvcj5TdW1tZXJzPC9BdXRob3I+PFllYXI+MjAwMzwvWWVhcj48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</w:fldData>
        </w:fldChar>
      </w:r>
      <w:r w:rsidR="00C02EE9" w:rsidRPr="00EF1AEC">
        <w:rPr>
          <w:rFonts w:ascii="Times New Roman" w:hAnsi="Times New Roman" w:cs="Times New Roman"/>
        </w:rPr>
        <w:instrText xml:space="preserve"> ADDIN EN.CITE.DATA </w:instrText>
      </w:r>
      <w:r w:rsidR="00C02EE9" w:rsidRPr="00EF1AEC">
        <w:rPr>
          <w:rFonts w:ascii="Times New Roman" w:hAnsi="Times New Roman" w:cs="Times New Roman"/>
        </w:rPr>
      </w:r>
      <w:r w:rsidR="00C02EE9" w:rsidRPr="00EF1AEC">
        <w:rPr>
          <w:rFonts w:ascii="Times New Roman" w:hAnsi="Times New Roman" w:cs="Times New Roman"/>
        </w:rPr>
        <w:fldChar w:fldCharType="end"/>
      </w:r>
      <w:r w:rsidR="00C02EE9" w:rsidRPr="00EF1AEC">
        <w:rPr>
          <w:rFonts w:ascii="Times New Roman" w:hAnsi="Times New Roman" w:cs="Times New Roman"/>
        </w:rPr>
      </w:r>
      <w:r w:rsidR="00C02EE9" w:rsidRPr="00EF1AEC">
        <w:rPr>
          <w:rFonts w:ascii="Times New Roman" w:hAnsi="Times New Roman" w:cs="Times New Roman"/>
        </w:rPr>
        <w:fldChar w:fldCharType="separate"/>
      </w:r>
      <w:r w:rsidR="00C02EE9" w:rsidRPr="00EF1AEC">
        <w:rPr>
          <w:rFonts w:ascii="Times New Roman" w:hAnsi="Times New Roman" w:cs="Times New Roman"/>
          <w:noProof/>
        </w:rPr>
        <w:t>(Summers</w:t>
      </w:r>
      <w:r w:rsidR="00C02EE9" w:rsidRPr="00EF1AEC">
        <w:rPr>
          <w:rFonts w:ascii="Times New Roman" w:hAnsi="Times New Roman" w:cs="Times New Roman"/>
          <w:i/>
          <w:noProof/>
        </w:rPr>
        <w:t xml:space="preserve"> et al.</w:t>
      </w:r>
      <w:r w:rsidR="00C02EE9" w:rsidRPr="00EF1AEC">
        <w:rPr>
          <w:rFonts w:ascii="Times New Roman" w:hAnsi="Times New Roman" w:cs="Times New Roman"/>
          <w:noProof/>
        </w:rPr>
        <w:t xml:space="preserve"> 2003)</w:t>
      </w:r>
      <w:r w:rsidR="00C02EE9" w:rsidRPr="00EF1AEC">
        <w:rPr>
          <w:rFonts w:ascii="Times New Roman" w:hAnsi="Times New Roman" w:cs="Times New Roman"/>
        </w:rPr>
        <w:fldChar w:fldCharType="end"/>
      </w:r>
      <w:r w:rsidR="001A7697" w:rsidRPr="00EF1AEC">
        <w:rPr>
          <w:rFonts w:ascii="Times New Roman" w:hAnsi="Times New Roman" w:cs="Times New Roman"/>
        </w:rPr>
        <w:t xml:space="preserve">, we expect a strong signal of phylogenetic congruence between host and parasite phylogenies. Alternatively, </w:t>
      </w:r>
      <w:r w:rsidR="00E51C23" w:rsidRPr="00EF1AEC">
        <w:rPr>
          <w:rFonts w:ascii="Times New Roman" w:hAnsi="Times New Roman" w:cs="Times New Roman"/>
        </w:rPr>
        <w:t xml:space="preserve">if </w:t>
      </w:r>
      <w:r w:rsidR="00872FC7" w:rsidRPr="00EF1AEC">
        <w:rPr>
          <w:rFonts w:ascii="Times New Roman" w:hAnsi="Times New Roman" w:cs="Times New Roman"/>
        </w:rPr>
        <w:t>parasites commonly s</w:t>
      </w:r>
      <w:r w:rsidR="009623BD" w:rsidRPr="00EF1AEC">
        <w:rPr>
          <w:rFonts w:ascii="Times New Roman" w:hAnsi="Times New Roman" w:cs="Times New Roman"/>
        </w:rPr>
        <w:t>hift</w:t>
      </w:r>
      <w:r w:rsidR="00872FC7" w:rsidRPr="00EF1AEC">
        <w:rPr>
          <w:rFonts w:ascii="Times New Roman" w:hAnsi="Times New Roman" w:cs="Times New Roman"/>
        </w:rPr>
        <w:t xml:space="preserve"> to new </w:t>
      </w:r>
      <w:r w:rsidR="00E51C23" w:rsidRPr="00EF1AEC">
        <w:rPr>
          <w:rFonts w:ascii="Times New Roman" w:hAnsi="Times New Roman" w:cs="Times New Roman"/>
        </w:rPr>
        <w:t>host</w:t>
      </w:r>
      <w:r w:rsidR="00872FC7" w:rsidRPr="00EF1AEC">
        <w:rPr>
          <w:rFonts w:ascii="Times New Roman" w:hAnsi="Times New Roman" w:cs="Times New Roman"/>
        </w:rPr>
        <w:t xml:space="preserve"> species</w:t>
      </w:r>
      <w:r w:rsidR="00E51C23" w:rsidRPr="00EF1AEC">
        <w:rPr>
          <w:rFonts w:ascii="Times New Roman" w:hAnsi="Times New Roman" w:cs="Times New Roman"/>
        </w:rPr>
        <w:t xml:space="preserve">, </w:t>
      </w:r>
      <w:r w:rsidR="00CB711A" w:rsidRPr="00EF1AEC">
        <w:rPr>
          <w:rFonts w:ascii="Times New Roman" w:hAnsi="Times New Roman" w:cs="Times New Roman"/>
        </w:rPr>
        <w:t xml:space="preserve">either </w:t>
      </w:r>
      <w:r w:rsidR="00E51C23" w:rsidRPr="00EF1AEC">
        <w:rPr>
          <w:rFonts w:ascii="Times New Roman" w:hAnsi="Times New Roman" w:cs="Times New Roman"/>
        </w:rPr>
        <w:t>with parasite speciation following host-switching events</w:t>
      </w:r>
      <w:r w:rsidR="00AF7A7A" w:rsidRPr="00EF1AEC">
        <w:rPr>
          <w:rFonts w:ascii="Times New Roman" w:hAnsi="Times New Roman" w:cs="Times New Roman"/>
        </w:rPr>
        <w:t xml:space="preserve"> </w:t>
      </w:r>
      <w:r w:rsidR="00AF7A7A" w:rsidRPr="00EF1AEC">
        <w:rPr>
          <w:rFonts w:ascii="Times New Roman" w:hAnsi="Times New Roman" w:cs="Times New Roman"/>
        </w:rPr>
        <w:fldChar w:fldCharType="begin">
          <w:fldData xml:space="preserve">PEVuZE5vdGU+PENpdGU+PEF1dGhvcj5HaXJhdWQ8L0F1dGhvcj48UmVjTnVtPjM0PC9SZWNOdW0+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</w:fldData>
        </w:fldChar>
      </w:r>
      <w:r w:rsidR="00BC0FE9" w:rsidRPr="00EF1AEC">
        <w:rPr>
          <w:rFonts w:ascii="Times New Roman" w:hAnsi="Times New Roman" w:cs="Times New Roman"/>
        </w:rPr>
        <w:instrText xml:space="preserve"> ADDIN EN.CITE </w:instrText>
      </w:r>
      <w:r w:rsidR="00BC0FE9" w:rsidRPr="00EF1AEC">
        <w:rPr>
          <w:rFonts w:ascii="Times New Roman" w:hAnsi="Times New Roman" w:cs="Times New Roman"/>
        </w:rPr>
        <w:fldChar w:fldCharType="begin">
          <w:fldData xml:space="preserve">PEVuZE5vdGU+PENpdGU+PEF1dGhvcj5HaXJhdWQ8L0F1dGhvcj48UmVjTnVtPjM0PC9SZWNOdW0+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</w:fldData>
        </w:fldChar>
      </w:r>
      <w:r w:rsidR="00BC0FE9" w:rsidRPr="00EF1AEC">
        <w:rPr>
          <w:rFonts w:ascii="Times New Roman" w:hAnsi="Times New Roman" w:cs="Times New Roman"/>
        </w:rPr>
        <w:instrText xml:space="preserve"> ADDIN EN.CITE.DATA </w:instrText>
      </w:r>
      <w:r w:rsidR="00BC0FE9" w:rsidRPr="00EF1AEC">
        <w:rPr>
          <w:rFonts w:ascii="Times New Roman" w:hAnsi="Times New Roman" w:cs="Times New Roman"/>
        </w:rPr>
      </w:r>
      <w:r w:rsidR="00BC0FE9" w:rsidRPr="00EF1AEC">
        <w:rPr>
          <w:rFonts w:ascii="Times New Roman" w:hAnsi="Times New Roman" w:cs="Times New Roman"/>
        </w:rPr>
        <w:fldChar w:fldCharType="end"/>
      </w:r>
      <w:r w:rsidR="00AF7A7A" w:rsidRPr="00EF1AEC">
        <w:rPr>
          <w:rFonts w:ascii="Times New Roman" w:hAnsi="Times New Roman" w:cs="Times New Roman"/>
        </w:rPr>
      </w:r>
      <w:r w:rsidR="00AF7A7A" w:rsidRPr="00EF1AEC">
        <w:rPr>
          <w:rFonts w:ascii="Times New Roman" w:hAnsi="Times New Roman" w:cs="Times New Roman"/>
        </w:rPr>
        <w:fldChar w:fldCharType="separate"/>
      </w:r>
      <w:r w:rsidR="00BC0FE9" w:rsidRPr="00EF1AEC">
        <w:rPr>
          <w:rFonts w:ascii="Times New Roman" w:hAnsi="Times New Roman" w:cs="Times New Roman"/>
          <w:noProof/>
        </w:rPr>
        <w:t>(Rundle &amp; Nosil 2005; Giraud</w:t>
      </w:r>
      <w:r w:rsidR="00BC0FE9" w:rsidRPr="00EF1AEC">
        <w:rPr>
          <w:rFonts w:ascii="Times New Roman" w:hAnsi="Times New Roman" w:cs="Times New Roman"/>
          <w:i/>
          <w:noProof/>
        </w:rPr>
        <w:t xml:space="preserve"> et al.</w:t>
      </w:r>
      <w:r w:rsidR="00BC0FE9" w:rsidRPr="00EF1AEC">
        <w:rPr>
          <w:rFonts w:ascii="Times New Roman" w:hAnsi="Times New Roman" w:cs="Times New Roman"/>
          <w:noProof/>
        </w:rPr>
        <w:t xml:space="preserve"> 2010)</w:t>
      </w:r>
      <w:r w:rsidR="00AF7A7A" w:rsidRPr="00EF1AEC">
        <w:rPr>
          <w:rFonts w:ascii="Times New Roman" w:hAnsi="Times New Roman" w:cs="Times New Roman"/>
        </w:rPr>
        <w:fldChar w:fldCharType="end"/>
      </w:r>
      <w:r w:rsidR="001444B4" w:rsidRPr="00EF1AEC">
        <w:rPr>
          <w:rFonts w:ascii="Times New Roman" w:hAnsi="Times New Roman" w:cs="Times New Roman"/>
        </w:rPr>
        <w:t>,</w:t>
      </w:r>
      <w:r w:rsidR="00CB711A" w:rsidRPr="00EF1AEC">
        <w:rPr>
          <w:rFonts w:ascii="Times New Roman" w:hAnsi="Times New Roman" w:cs="Times New Roman"/>
        </w:rPr>
        <w:t xml:space="preserve"> or without speciation </w:t>
      </w:r>
      <w:r w:rsidR="001444B4" w:rsidRPr="00EF1AEC">
        <w:rPr>
          <w:rFonts w:ascii="Times New Roman" w:hAnsi="Times New Roman" w:cs="Times New Roman"/>
        </w:rPr>
        <w:fldChar w:fldCharType="begin"/>
      </w:r>
      <w:r w:rsidR="001444B4" w:rsidRPr="00EF1AEC">
        <w:rPr>
          <w:rFonts w:ascii="Times New Roman" w:hAnsi="Times New Roman" w:cs="Times New Roman"/>
        </w:rPr>
        <w:instrText xml:space="preserve"> ADDIN EN.CITE &lt;EndNote&gt;&lt;Cite&gt;&lt;Author&gt;Clayton&lt;/Author&gt;&lt;Year&gt;2015&lt;/Year&gt;&lt;RecNum&gt;57&lt;/RecNum&gt;&lt;DisplayText&gt;(Clayton&lt;style face="italic"&gt; et al.&lt;/style&gt; 2015)&lt;/DisplayText&gt;&lt;record&gt;&lt;rec-number&gt;57&lt;/rec-number&gt;&lt;foreign-keys&gt;&lt;key app="EN" db-id="x0tfewrx6v00a6et95bves2m9fte0e5fess2" timestamp="1519997931"&gt;57&lt;/key&gt;&lt;/foreign-keys&gt;&lt;ref-type name="Book"&gt;6&lt;/ref-type&gt;&lt;contributors&gt;&lt;authors&gt;&lt;author&gt;Clayton, Dale H&lt;/author&gt;&lt;author&gt;Bush, Sarah E&lt;/author&gt;&lt;author&gt;Johnson, Kevin P&lt;/author&gt;&lt;/authors&gt;&lt;/contributors&gt;&lt;titles&gt;&lt;title&gt;Coevolution of life on hosts: integrating ecology and history&lt;/title&gt;&lt;/titles&gt;&lt;dates&gt;&lt;year&gt;2015&lt;/year&gt;&lt;/dates&gt;&lt;publisher&gt;University of Chicago Press&lt;/publisher&gt;&lt;isbn&gt;022630230X&lt;/isbn&gt;&lt;urls&gt;&lt;/urls&gt;&lt;/record&gt;&lt;/Cite&gt;&lt;/EndNote&gt;</w:instrText>
      </w:r>
      <w:r w:rsidR="001444B4" w:rsidRPr="00EF1AEC">
        <w:rPr>
          <w:rFonts w:ascii="Times New Roman" w:hAnsi="Times New Roman" w:cs="Times New Roman"/>
        </w:rPr>
        <w:fldChar w:fldCharType="separate"/>
      </w:r>
      <w:r w:rsidR="001444B4" w:rsidRPr="00EF1AEC">
        <w:rPr>
          <w:rFonts w:ascii="Times New Roman" w:hAnsi="Times New Roman" w:cs="Times New Roman"/>
          <w:noProof/>
        </w:rPr>
        <w:t>(Clayton</w:t>
      </w:r>
      <w:r w:rsidR="001444B4" w:rsidRPr="00EF1AEC">
        <w:rPr>
          <w:rFonts w:ascii="Times New Roman" w:hAnsi="Times New Roman" w:cs="Times New Roman"/>
          <w:i/>
          <w:noProof/>
        </w:rPr>
        <w:t xml:space="preserve"> et al.</w:t>
      </w:r>
      <w:r w:rsidR="001444B4" w:rsidRPr="00EF1AEC">
        <w:rPr>
          <w:rFonts w:ascii="Times New Roman" w:hAnsi="Times New Roman" w:cs="Times New Roman"/>
          <w:noProof/>
        </w:rPr>
        <w:t xml:space="preserve"> 2015)</w:t>
      </w:r>
      <w:r w:rsidR="001444B4" w:rsidRPr="00EF1AEC">
        <w:rPr>
          <w:rFonts w:ascii="Times New Roman" w:hAnsi="Times New Roman" w:cs="Times New Roman"/>
        </w:rPr>
        <w:fldChar w:fldCharType="end"/>
      </w:r>
      <w:r w:rsidR="00872FC7" w:rsidRPr="00EF1AEC">
        <w:rPr>
          <w:rFonts w:ascii="Times New Roman" w:hAnsi="Times New Roman" w:cs="Times New Roman"/>
        </w:rPr>
        <w:t>, we expect</w:t>
      </w:r>
      <w:r w:rsidR="00E51C23" w:rsidRPr="00EF1AEC">
        <w:rPr>
          <w:rFonts w:ascii="Times New Roman" w:hAnsi="Times New Roman" w:cs="Times New Roman"/>
        </w:rPr>
        <w:t xml:space="preserve"> </w:t>
      </w:r>
      <w:r w:rsidR="009623BD" w:rsidRPr="00EF1AEC">
        <w:rPr>
          <w:rFonts w:ascii="Times New Roman" w:hAnsi="Times New Roman" w:cs="Times New Roman"/>
        </w:rPr>
        <w:t>a</w:t>
      </w:r>
      <w:r w:rsidR="00E51C23" w:rsidRPr="00EF1AEC">
        <w:rPr>
          <w:rFonts w:ascii="Times New Roman" w:hAnsi="Times New Roman" w:cs="Times New Roman"/>
        </w:rPr>
        <w:t xml:space="preserve"> weak</w:t>
      </w:r>
      <w:r w:rsidR="009623BD" w:rsidRPr="00EF1AEC">
        <w:rPr>
          <w:rFonts w:ascii="Times New Roman" w:hAnsi="Times New Roman" w:cs="Times New Roman"/>
        </w:rPr>
        <w:t xml:space="preserve"> or absent</w:t>
      </w:r>
      <w:r w:rsidR="00E51C23" w:rsidRPr="00EF1AEC">
        <w:rPr>
          <w:rFonts w:ascii="Times New Roman" w:hAnsi="Times New Roman" w:cs="Times New Roman"/>
        </w:rPr>
        <w:t xml:space="preserve"> </w:t>
      </w:r>
      <w:r w:rsidR="00872FC7" w:rsidRPr="00EF1AEC">
        <w:rPr>
          <w:rFonts w:ascii="Times New Roman" w:hAnsi="Times New Roman" w:cs="Times New Roman"/>
        </w:rPr>
        <w:t>signal</w:t>
      </w:r>
      <w:r w:rsidR="00E51C23" w:rsidRPr="00EF1AEC">
        <w:rPr>
          <w:rFonts w:ascii="Times New Roman" w:hAnsi="Times New Roman" w:cs="Times New Roman"/>
        </w:rPr>
        <w:t xml:space="preserve"> of phylogenetic congruence. </w:t>
      </w:r>
      <w:r w:rsidR="00192913">
        <w:rPr>
          <w:rFonts w:ascii="Times New Roman" w:hAnsi="Times New Roman" w:cs="Times New Roman"/>
        </w:rPr>
        <w:t>Next</w:t>
      </w:r>
      <w:r w:rsidR="00AF7A7A" w:rsidRPr="00EF1AEC">
        <w:rPr>
          <w:rFonts w:ascii="Times New Roman" w:hAnsi="Times New Roman" w:cs="Times New Roman"/>
        </w:rPr>
        <w:t xml:space="preserve">, we </w:t>
      </w:r>
      <w:r w:rsidR="0009055D">
        <w:rPr>
          <w:rFonts w:ascii="Times New Roman" w:hAnsi="Times New Roman" w:cs="Times New Roman"/>
        </w:rPr>
        <w:t>compare the findings for parasites to those for</w:t>
      </w:r>
      <w:r w:rsidR="004D1BDE" w:rsidRPr="00EF1AEC">
        <w:rPr>
          <w:rFonts w:ascii="Times New Roman" w:hAnsi="Times New Roman" w:cs="Times New Roman"/>
        </w:rPr>
        <w:t xml:space="preserve"> mutually beneficial symbiotic interactions </w:t>
      </w:r>
      <w:r w:rsidR="004D1BDE" w:rsidRPr="00EF1AEC">
        <w:rPr>
          <w:rFonts w:ascii="Times New Roman" w:hAnsi="Times New Roman" w:cs="Times New Roman"/>
        </w:rPr>
        <w:fldChar w:fldCharType="begin"/>
      </w:r>
      <w:r w:rsidR="004D1BDE" w:rsidRPr="00EF1AEC">
        <w:rPr>
          <w:rFonts w:ascii="Times New Roman" w:hAnsi="Times New Roman" w:cs="Times New Roman"/>
        </w:rPr>
        <w:instrText xml:space="preserve"> ADDIN EN.CITE &lt;EndNote&gt;&lt;Cite&gt;&lt;Author&gt;Bronstein&lt;/Author&gt;&lt;Year&gt;2015&lt;/Year&gt;&lt;RecNum&gt;27&lt;/RecNum&gt;&lt;Prefix&gt;sensu &lt;/Prefix&gt;&lt;DisplayText&gt;(sensu Bronstein 2015)&lt;/DisplayText&gt;&lt;record&gt;&lt;rec-number&gt;27&lt;/rec-number&gt;&lt;foreign-keys&gt;&lt;key app="EN" db-id="x0tfewrx6v00a6et95bves2m9fte0e5fess2" timestamp="1518776270"&gt;27&lt;/key&gt;&lt;/foreign-keys&gt;&lt;ref-type name="Book"&gt;6&lt;/ref-type&gt;&lt;contributors&gt;&lt;authors&gt;&lt;author&gt;Bronstein, Judith L&lt;/author&gt;&lt;/authors&gt;&lt;/contributors&gt;&lt;titles&gt;&lt;title&gt;Mutualism&lt;/title&gt;&lt;/titles&gt;&lt;dates&gt;&lt;year&gt;2015&lt;/year&gt;&lt;/dates&gt;&lt;publisher&gt;Oxford University Press, USA&lt;/publisher&gt;&lt;isbn&gt;019967566X&lt;/isbn&gt;&lt;urls&gt;&lt;/urls&gt;&lt;/record&gt;&lt;/Cite&gt;&lt;/EndNote&gt;</w:instrText>
      </w:r>
      <w:r w:rsidR="004D1BDE" w:rsidRPr="00EF1AEC">
        <w:rPr>
          <w:rFonts w:ascii="Times New Roman" w:hAnsi="Times New Roman" w:cs="Times New Roman"/>
        </w:rPr>
        <w:fldChar w:fldCharType="separate"/>
      </w:r>
      <w:r w:rsidR="004D1BDE" w:rsidRPr="00EF1AEC">
        <w:rPr>
          <w:rFonts w:ascii="Times New Roman" w:hAnsi="Times New Roman" w:cs="Times New Roman"/>
          <w:noProof/>
        </w:rPr>
        <w:t>(sensu Bronstein 2015)</w:t>
      </w:r>
      <w:r w:rsidR="004D1BDE" w:rsidRPr="00EF1AEC">
        <w:rPr>
          <w:rFonts w:ascii="Times New Roman" w:hAnsi="Times New Roman" w:cs="Times New Roman"/>
        </w:rPr>
        <w:fldChar w:fldCharType="end"/>
      </w:r>
      <w:r w:rsidR="004D1BDE" w:rsidRPr="00EF1AEC">
        <w:rPr>
          <w:rFonts w:ascii="Times New Roman" w:hAnsi="Times New Roman" w:cs="Times New Roman"/>
        </w:rPr>
        <w:t>.</w:t>
      </w:r>
      <w:r w:rsidR="00DA0BFE" w:rsidRPr="00EF1AEC">
        <w:rPr>
          <w:rFonts w:ascii="Times New Roman" w:hAnsi="Times New Roman" w:cs="Times New Roman"/>
        </w:rPr>
        <w:t xml:space="preserve"> </w:t>
      </w:r>
      <w:r w:rsidR="00AF6EEF" w:rsidRPr="00EF1AEC">
        <w:rPr>
          <w:rFonts w:ascii="Times New Roman" w:hAnsi="Times New Roman" w:cs="Times New Roman"/>
        </w:rPr>
        <w:t>M</w:t>
      </w:r>
      <w:r w:rsidR="009623BD" w:rsidRPr="00EF1AEC">
        <w:rPr>
          <w:rFonts w:ascii="Times New Roman" w:hAnsi="Times New Roman" w:cs="Times New Roman"/>
        </w:rPr>
        <w:t>utualism</w:t>
      </w:r>
      <w:r w:rsidR="00A25BAD" w:rsidRPr="00EF1AEC">
        <w:rPr>
          <w:rFonts w:ascii="Times New Roman" w:hAnsi="Times New Roman" w:cs="Times New Roman"/>
        </w:rPr>
        <w:t xml:space="preserve"> </w:t>
      </w:r>
      <w:r w:rsidR="00172B49" w:rsidRPr="00EF1AEC">
        <w:rPr>
          <w:rFonts w:ascii="Times New Roman" w:hAnsi="Times New Roman" w:cs="Times New Roman"/>
        </w:rPr>
        <w:t>can be</w:t>
      </w:r>
      <w:r w:rsidR="00A25BAD" w:rsidRPr="00EF1AEC">
        <w:rPr>
          <w:rFonts w:ascii="Times New Roman" w:hAnsi="Times New Roman" w:cs="Times New Roman"/>
        </w:rPr>
        <w:t xml:space="preserve"> viewed </w:t>
      </w:r>
      <w:r w:rsidR="003F289F" w:rsidRPr="00EF1AEC">
        <w:rPr>
          <w:rFonts w:ascii="Times New Roman" w:hAnsi="Times New Roman" w:cs="Times New Roman"/>
        </w:rPr>
        <w:t xml:space="preserve">within </w:t>
      </w:r>
      <w:r w:rsidR="00E41387" w:rsidRPr="00EF1AEC">
        <w:rPr>
          <w:rFonts w:ascii="Times New Roman" w:hAnsi="Times New Roman" w:cs="Times New Roman"/>
        </w:rPr>
        <w:t>the</w:t>
      </w:r>
      <w:r w:rsidR="003F289F" w:rsidRPr="00EF1AEC">
        <w:rPr>
          <w:rFonts w:ascii="Times New Roman" w:hAnsi="Times New Roman" w:cs="Times New Roman"/>
        </w:rPr>
        <w:t xml:space="preserve"> framework of ‘reciprocal exploitation</w:t>
      </w:r>
      <w:r w:rsidR="009421DD" w:rsidRPr="00EF1AEC">
        <w:rPr>
          <w:rFonts w:ascii="Times New Roman" w:hAnsi="Times New Roman" w:cs="Times New Roman"/>
        </w:rPr>
        <w:t xml:space="preserve">’ </w:t>
      </w:r>
      <w:r w:rsidR="009421DD" w:rsidRPr="00EF1AEC">
        <w:rPr>
          <w:rFonts w:ascii="Times New Roman" w:hAnsi="Times New Roman" w:cs="Times New Roman"/>
        </w:rPr>
        <w:fldChar w:fldCharType="begin"/>
      </w:r>
      <w:r w:rsidR="009421DD" w:rsidRPr="00EF1AEC">
        <w:rPr>
          <w:rFonts w:ascii="Times New Roman" w:hAnsi="Times New Roman" w:cs="Times New Roman"/>
        </w:rPr>
        <w:instrText xml:space="preserve"> ADDIN EN.CITE &lt;EndNote&gt;&lt;Cite&gt;&lt;Author&gt;Herre&lt;/Author&gt;&lt;Year&gt;1999&lt;/Year&gt;&lt;RecNum&gt;30&lt;/RecNum&gt;&lt;DisplayText&gt;(Herre&lt;style face="italic"&gt; et al.&lt;/style&gt; 1999)&lt;/DisplayText&gt;&lt;record&gt;&lt;rec-number&gt;30&lt;/rec-number&gt;&lt;foreign-keys&gt;&lt;key app="EN" db-id="x0tfewrx6v00a6et95bves2m9fte0e5fess2" timestamp="1518882785"&gt;30&lt;/key&gt;&lt;/foreign-keys&gt;&lt;ref-type name="Journal Article"&gt;17&lt;/ref-type&gt;&lt;contributors&gt;&lt;authors&gt;&lt;author&gt;Herre, E. A.&lt;/author&gt;&lt;author&gt;Knowlton, N.&lt;/author&gt;&lt;author&gt;Mueller, U. G.&lt;/author&gt;&lt;author&gt;Rehner, S. A.&lt;/author&gt;&lt;/authors&gt;&lt;/contributors&gt;&lt;auth-address&gt;Smithsonian Trop Res Inst, Balboa, Panama&amp;#xD;Univ Calif San Diego, Scripps Inst Oceanog, La Jolla, CA 92093 USA&amp;#xD;Univ Maryland, Dept Zool, College Pk, MD 20742 USA&amp;#xD;Univ Puerto Rico, Dept Biol, Rio Piedras, PR 00931 USA&lt;/auth-address&gt;&lt;titles&gt;&lt;title&gt;The evolution of mutualisms: exploring the paths between conflict and cooperation&lt;/title&gt;&lt;secondary-title&gt;Trends in Ecology &amp;amp; Evolution&lt;/secondary-title&gt;&lt;alt-title&gt;Trends Ecol Evol&lt;/alt-title&gt;&lt;/titles&gt;&lt;periodical&gt;&lt;full-title&gt;Trends in Ecology &amp;amp; Evolution&lt;/full-title&gt;&lt;/periodical&gt;&lt;alt-periodical&gt;&lt;full-title&gt;Trends Ecol Evol&lt;/full-title&gt;&lt;/alt-periodical&gt;&lt;pages&gt;49-53&lt;/pages&gt;&lt;volume&gt;14&lt;/volume&gt;&lt;number&gt;2&lt;/number&gt;&lt;keywords&gt;&lt;keyword&gt;endosymbiotic bacteria&lt;/keyword&gt;&lt;keyword&gt;accelerated evolution&lt;/keyword&gt;&lt;keyword&gt;yucca moths&lt;/keyword&gt;&lt;keyword&gt;fungi&lt;/keyword&gt;&lt;keyword&gt;diversity&lt;/keyword&gt;&lt;keyword&gt;symbioses&lt;/keyword&gt;&lt;keyword&gt;phylogeny&lt;/keyword&gt;&lt;keyword&gt;consequences&lt;/keyword&gt;&lt;keyword&gt;maintenance&lt;/keyword&gt;&lt;keyword&gt;selection&lt;/keyword&gt;&lt;/keywords&gt;&lt;dates&gt;&lt;year&gt;1999&lt;/year&gt;&lt;pub-dates&gt;&lt;date&gt;Feb&lt;/date&gt;&lt;/pub-dates&gt;&lt;/dates&gt;&lt;isbn&gt;0169-5347&lt;/isbn&gt;&lt;accession-num&gt;WOS:000079417200005&lt;/accession-num&gt;&lt;urls&gt;&lt;related-urls&gt;&lt;url&gt;&amp;lt;Go to ISI&amp;gt;://WOS:000079417200005&lt;/url&gt;&lt;/related-urls&gt;&lt;/urls&gt;&lt;electronic-resource-num&gt;Doi 10.1016/S0169-5347(98)01529-8&lt;/electronic-resource-num&gt;&lt;language&gt;English&lt;/language&gt;&lt;/record&gt;&lt;/Cite&gt;&lt;/EndNote&gt;</w:instrText>
      </w:r>
      <w:r w:rsidR="009421DD" w:rsidRPr="00EF1AEC">
        <w:rPr>
          <w:rFonts w:ascii="Times New Roman" w:hAnsi="Times New Roman" w:cs="Times New Roman"/>
        </w:rPr>
        <w:fldChar w:fldCharType="separate"/>
      </w:r>
      <w:r w:rsidR="009421DD" w:rsidRPr="00EF1AEC">
        <w:rPr>
          <w:rFonts w:ascii="Times New Roman" w:hAnsi="Times New Roman" w:cs="Times New Roman"/>
          <w:noProof/>
        </w:rPr>
        <w:t>(Herre</w:t>
      </w:r>
      <w:r w:rsidR="009421DD" w:rsidRPr="00EF1AEC">
        <w:rPr>
          <w:rFonts w:ascii="Times New Roman" w:hAnsi="Times New Roman" w:cs="Times New Roman"/>
          <w:i/>
          <w:noProof/>
        </w:rPr>
        <w:t xml:space="preserve"> et al.</w:t>
      </w:r>
      <w:r w:rsidR="009421DD" w:rsidRPr="00EF1AEC">
        <w:rPr>
          <w:rFonts w:ascii="Times New Roman" w:hAnsi="Times New Roman" w:cs="Times New Roman"/>
          <w:noProof/>
        </w:rPr>
        <w:t xml:space="preserve"> 1999)</w:t>
      </w:r>
      <w:r w:rsidR="009421DD" w:rsidRPr="00EF1AEC">
        <w:rPr>
          <w:rFonts w:ascii="Times New Roman" w:hAnsi="Times New Roman" w:cs="Times New Roman"/>
        </w:rPr>
        <w:fldChar w:fldCharType="end"/>
      </w:r>
      <w:r w:rsidR="008633EA" w:rsidRPr="00EF1AEC">
        <w:rPr>
          <w:rFonts w:ascii="Times New Roman" w:hAnsi="Times New Roman" w:cs="Times New Roman"/>
        </w:rPr>
        <w:t xml:space="preserve">. </w:t>
      </w:r>
      <w:r w:rsidR="00A91C07" w:rsidRPr="00EF1AEC">
        <w:rPr>
          <w:rFonts w:ascii="Times New Roman" w:hAnsi="Times New Roman" w:cs="Times New Roman"/>
        </w:rPr>
        <w:t>Within this framework, t</w:t>
      </w:r>
      <w:r w:rsidR="00A25BAD" w:rsidRPr="00EF1AEC">
        <w:rPr>
          <w:rFonts w:ascii="Times New Roman" w:hAnsi="Times New Roman" w:cs="Times New Roman"/>
        </w:rPr>
        <w:t xml:space="preserve">he </w:t>
      </w:r>
      <w:r w:rsidR="007D4C60" w:rsidRPr="00EF1AEC">
        <w:rPr>
          <w:rFonts w:ascii="Times New Roman" w:hAnsi="Times New Roman" w:cs="Times New Roman"/>
        </w:rPr>
        <w:t>incentive to cheat</w:t>
      </w:r>
      <w:r w:rsidR="009D725E" w:rsidRPr="00EF1AEC">
        <w:rPr>
          <w:rFonts w:ascii="Times New Roman" w:hAnsi="Times New Roman" w:cs="Times New Roman"/>
        </w:rPr>
        <w:t xml:space="preserve"> </w:t>
      </w:r>
      <w:r w:rsidR="00FB1780" w:rsidRPr="00EF1AEC">
        <w:rPr>
          <w:rFonts w:ascii="Times New Roman" w:hAnsi="Times New Roman" w:cs="Times New Roman"/>
        </w:rPr>
        <w:fldChar w:fldCharType="begin">
          <w:fldData xml:space="preserve">PEVuZE5vdGU+PENpdGU+PEF1dGhvcj5Ucml2ZXJzPC9BdXRob3I+PFllYXI+MTk3MTwvWWVhcj48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</w:fldData>
        </w:fldChar>
      </w:r>
      <w:r w:rsidR="00472612" w:rsidRPr="00EF1AEC">
        <w:rPr>
          <w:rFonts w:ascii="Times New Roman" w:hAnsi="Times New Roman" w:cs="Times New Roman"/>
        </w:rPr>
        <w:instrText xml:space="preserve"> ADDIN EN.CITE </w:instrText>
      </w:r>
      <w:r w:rsidR="00472612" w:rsidRPr="00EF1AEC">
        <w:rPr>
          <w:rFonts w:ascii="Times New Roman" w:hAnsi="Times New Roman" w:cs="Times New Roman"/>
        </w:rPr>
        <w:fldChar w:fldCharType="begin">
          <w:fldData xml:space="preserve">PEVuZE5vdGU+PENpdGU+PEF1dGhvcj5Ucml2ZXJzPC9BdXRob3I+PFllYXI+MTk3MTwvWWVhcj48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</w:fldData>
        </w:fldChar>
      </w:r>
      <w:r w:rsidR="00472612" w:rsidRPr="00EF1AEC">
        <w:rPr>
          <w:rFonts w:ascii="Times New Roman" w:hAnsi="Times New Roman" w:cs="Times New Roman"/>
        </w:rPr>
        <w:instrText xml:space="preserve"> ADDIN EN.CITE.DATA </w:instrText>
      </w:r>
      <w:r w:rsidR="00472612" w:rsidRPr="00EF1AEC">
        <w:rPr>
          <w:rFonts w:ascii="Times New Roman" w:hAnsi="Times New Roman" w:cs="Times New Roman"/>
        </w:rPr>
      </w:r>
      <w:r w:rsidR="00472612" w:rsidRPr="00EF1AEC">
        <w:rPr>
          <w:rFonts w:ascii="Times New Roman" w:hAnsi="Times New Roman" w:cs="Times New Roman"/>
        </w:rPr>
        <w:fldChar w:fldCharType="end"/>
      </w:r>
      <w:r w:rsidR="00FB1780" w:rsidRPr="00EF1AEC">
        <w:rPr>
          <w:rFonts w:ascii="Times New Roman" w:hAnsi="Times New Roman" w:cs="Times New Roman"/>
        </w:rPr>
      </w:r>
      <w:r w:rsidR="00FB1780" w:rsidRPr="00EF1AEC">
        <w:rPr>
          <w:rFonts w:ascii="Times New Roman" w:hAnsi="Times New Roman" w:cs="Times New Roman"/>
        </w:rPr>
        <w:fldChar w:fldCharType="separate"/>
      </w:r>
      <w:r w:rsidR="00472612" w:rsidRPr="00EF1AEC">
        <w:rPr>
          <w:rFonts w:ascii="Times New Roman" w:hAnsi="Times New Roman" w:cs="Times New Roman"/>
          <w:noProof/>
        </w:rPr>
        <w:t>(Trivers 1971; Leigh 2010)</w:t>
      </w:r>
      <w:r w:rsidR="00FB1780" w:rsidRPr="00EF1AEC">
        <w:rPr>
          <w:rFonts w:ascii="Times New Roman" w:hAnsi="Times New Roman" w:cs="Times New Roman"/>
        </w:rPr>
        <w:fldChar w:fldCharType="end"/>
      </w:r>
      <w:r w:rsidR="007D4C60" w:rsidRPr="00EF1AEC">
        <w:rPr>
          <w:rFonts w:ascii="Times New Roman" w:hAnsi="Times New Roman" w:cs="Times New Roman"/>
        </w:rPr>
        <w:t xml:space="preserve"> </w:t>
      </w:r>
      <w:r w:rsidR="00A25BAD" w:rsidRPr="00EF1AEC">
        <w:rPr>
          <w:rFonts w:ascii="Times New Roman" w:hAnsi="Times New Roman" w:cs="Times New Roman"/>
        </w:rPr>
        <w:t>may</w:t>
      </w:r>
      <w:r w:rsidR="009D725E" w:rsidRPr="00EF1AEC">
        <w:rPr>
          <w:rFonts w:ascii="Times New Roman" w:hAnsi="Times New Roman" w:cs="Times New Roman"/>
          <w:color w:val="FF0000"/>
        </w:rPr>
        <w:t xml:space="preserve"> </w:t>
      </w:r>
      <w:r w:rsidR="009D725E" w:rsidRPr="00EF1AEC">
        <w:rPr>
          <w:rFonts w:ascii="Times New Roman" w:hAnsi="Times New Roman" w:cs="Times New Roman"/>
        </w:rPr>
        <w:t>destabilis</w:t>
      </w:r>
      <w:r w:rsidR="00A25BAD" w:rsidRPr="00EF1AEC">
        <w:rPr>
          <w:rFonts w:ascii="Times New Roman" w:hAnsi="Times New Roman" w:cs="Times New Roman"/>
        </w:rPr>
        <w:t>e</w:t>
      </w:r>
      <w:r w:rsidR="009D725E" w:rsidRPr="00EF1AEC">
        <w:rPr>
          <w:rFonts w:ascii="Times New Roman" w:hAnsi="Times New Roman" w:cs="Times New Roman"/>
        </w:rPr>
        <w:t xml:space="preserve"> the longevity of mutualisms over protracted evolutionary timescales</w:t>
      </w:r>
      <w:r w:rsidR="00AF6EEF" w:rsidRPr="00EF1AEC">
        <w:rPr>
          <w:rFonts w:ascii="Times New Roman" w:hAnsi="Times New Roman" w:cs="Times New Roman"/>
        </w:rPr>
        <w:t xml:space="preserve">, </w:t>
      </w:r>
      <w:r w:rsidR="007764B7" w:rsidRPr="00EF1AEC">
        <w:rPr>
          <w:rFonts w:ascii="Times New Roman" w:hAnsi="Times New Roman" w:cs="Times New Roman"/>
        </w:rPr>
        <w:t>resulting in</w:t>
      </w:r>
      <w:r w:rsidR="00AF6EEF" w:rsidRPr="00EF1AEC">
        <w:rPr>
          <w:rFonts w:ascii="Times New Roman" w:hAnsi="Times New Roman" w:cs="Times New Roman"/>
        </w:rPr>
        <w:t xml:space="preserve"> </w:t>
      </w:r>
      <w:r w:rsidR="00323D1E" w:rsidRPr="00EF1AEC">
        <w:rPr>
          <w:rFonts w:ascii="Times New Roman" w:hAnsi="Times New Roman" w:cs="Times New Roman"/>
        </w:rPr>
        <w:t xml:space="preserve">no greater overall </w:t>
      </w:r>
      <w:r w:rsidR="00AF6EEF" w:rsidRPr="00EF1AEC">
        <w:rPr>
          <w:rFonts w:ascii="Times New Roman" w:hAnsi="Times New Roman" w:cs="Times New Roman"/>
        </w:rPr>
        <w:t>phylogenetic congruence between hosts and mutualists than that observed for parasites</w:t>
      </w:r>
      <w:r w:rsidR="009D725E" w:rsidRPr="00EF1AEC">
        <w:rPr>
          <w:rFonts w:ascii="Times New Roman" w:hAnsi="Times New Roman" w:cs="Times New Roman"/>
        </w:rPr>
        <w:t>.</w:t>
      </w:r>
      <w:r w:rsidR="00AF6EEF" w:rsidRPr="00EF1AEC">
        <w:rPr>
          <w:rFonts w:ascii="Times New Roman" w:hAnsi="Times New Roman" w:cs="Times New Roman"/>
        </w:rPr>
        <w:t xml:space="preserve"> </w:t>
      </w:r>
      <w:r w:rsidR="00407649" w:rsidRPr="00EF1AEC">
        <w:rPr>
          <w:rFonts w:ascii="Times New Roman" w:hAnsi="Times New Roman" w:cs="Times New Roman"/>
        </w:rPr>
        <w:t>Conversely,</w:t>
      </w:r>
      <w:r w:rsidR="00AF6EEF" w:rsidRPr="00EF1AEC">
        <w:rPr>
          <w:rFonts w:ascii="Times New Roman" w:hAnsi="Times New Roman" w:cs="Times New Roman"/>
        </w:rPr>
        <w:t xml:space="preserve"> mutualisms may be robust to </w:t>
      </w:r>
      <w:r w:rsidR="007764B7" w:rsidRPr="00EF1AEC">
        <w:rPr>
          <w:rFonts w:ascii="Times New Roman" w:hAnsi="Times New Roman" w:cs="Times New Roman"/>
        </w:rPr>
        <w:t>such</w:t>
      </w:r>
      <w:r w:rsidR="00AF6EEF" w:rsidRPr="00EF1AEC">
        <w:rPr>
          <w:rFonts w:ascii="Times New Roman" w:hAnsi="Times New Roman" w:cs="Times New Roman"/>
        </w:rPr>
        <w:t xml:space="preserve"> challenges and</w:t>
      </w:r>
      <w:r w:rsidR="007764B7" w:rsidRPr="00EF1AEC">
        <w:rPr>
          <w:rFonts w:ascii="Times New Roman" w:hAnsi="Times New Roman" w:cs="Times New Roman"/>
        </w:rPr>
        <w:t xml:space="preserve"> </w:t>
      </w:r>
      <w:r w:rsidR="00F24D97">
        <w:rPr>
          <w:rFonts w:ascii="Times New Roman" w:hAnsi="Times New Roman" w:cs="Times New Roman"/>
        </w:rPr>
        <w:t xml:space="preserve">thus </w:t>
      </w:r>
      <w:r w:rsidR="00AF6EEF" w:rsidRPr="00EF1AEC">
        <w:rPr>
          <w:rFonts w:ascii="Times New Roman" w:hAnsi="Times New Roman" w:cs="Times New Roman"/>
        </w:rPr>
        <w:t xml:space="preserve">evolutionarily persistent </w:t>
      </w:r>
      <w:r w:rsidR="00407649" w:rsidRPr="00EF1AEC">
        <w:rPr>
          <w:rFonts w:ascii="Times New Roman" w:hAnsi="Times New Roman" w:cs="Times New Roman"/>
        </w:rPr>
        <w:fldChar w:fldCharType="begin">
          <w:fldData xml:space="preserve">PEVuZE5vdGU+PENpdGU+PEF1dGhvcj5Eb3VnbGFzPC9BdXRob3I+PFllYXI+MjAwODwvWWVhcj48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</w:fldData>
        </w:fldChar>
      </w:r>
      <w:r w:rsidR="00407649" w:rsidRPr="00EF1AEC">
        <w:rPr>
          <w:rFonts w:ascii="Times New Roman" w:hAnsi="Times New Roman" w:cs="Times New Roman"/>
        </w:rPr>
        <w:instrText xml:space="preserve"> ADDIN EN.CITE </w:instrText>
      </w:r>
      <w:r w:rsidR="00407649" w:rsidRPr="00EF1AEC">
        <w:rPr>
          <w:rFonts w:ascii="Times New Roman" w:hAnsi="Times New Roman" w:cs="Times New Roman"/>
        </w:rPr>
        <w:fldChar w:fldCharType="begin">
          <w:fldData xml:space="preserve">PEVuZE5vdGU+PENpdGU+PEF1dGhvcj5Eb3VnbGFzPC9BdXRob3I+PFllYXI+MjAwODwvWWVhcj48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</w:fldData>
        </w:fldChar>
      </w:r>
      <w:r w:rsidR="00407649" w:rsidRPr="00EF1AEC">
        <w:rPr>
          <w:rFonts w:ascii="Times New Roman" w:hAnsi="Times New Roman" w:cs="Times New Roman"/>
        </w:rPr>
        <w:instrText xml:space="preserve"> ADDIN EN.CITE.DATA </w:instrText>
      </w:r>
      <w:r w:rsidR="00407649" w:rsidRPr="00EF1AEC">
        <w:rPr>
          <w:rFonts w:ascii="Times New Roman" w:hAnsi="Times New Roman" w:cs="Times New Roman"/>
        </w:rPr>
      </w:r>
      <w:r w:rsidR="00407649" w:rsidRPr="00EF1AEC">
        <w:rPr>
          <w:rFonts w:ascii="Times New Roman" w:hAnsi="Times New Roman" w:cs="Times New Roman"/>
        </w:rPr>
        <w:fldChar w:fldCharType="end"/>
      </w:r>
      <w:r w:rsidR="00407649" w:rsidRPr="00EF1AEC">
        <w:rPr>
          <w:rFonts w:ascii="Times New Roman" w:hAnsi="Times New Roman" w:cs="Times New Roman"/>
        </w:rPr>
      </w:r>
      <w:r w:rsidR="00407649" w:rsidRPr="00EF1AEC">
        <w:rPr>
          <w:rFonts w:ascii="Times New Roman" w:hAnsi="Times New Roman" w:cs="Times New Roman"/>
        </w:rPr>
        <w:fldChar w:fldCharType="separate"/>
      </w:r>
      <w:r w:rsidR="00407649" w:rsidRPr="00EF1AEC">
        <w:rPr>
          <w:rFonts w:ascii="Times New Roman" w:hAnsi="Times New Roman" w:cs="Times New Roman"/>
          <w:noProof/>
        </w:rPr>
        <w:t>(Ferriere</w:t>
      </w:r>
      <w:r w:rsidR="00407649" w:rsidRPr="00EF1AEC">
        <w:rPr>
          <w:rFonts w:ascii="Times New Roman" w:hAnsi="Times New Roman" w:cs="Times New Roman"/>
          <w:i/>
          <w:noProof/>
        </w:rPr>
        <w:t xml:space="preserve"> et al.</w:t>
      </w:r>
      <w:r w:rsidR="00407649" w:rsidRPr="00EF1AEC">
        <w:rPr>
          <w:rFonts w:ascii="Times New Roman" w:hAnsi="Times New Roman" w:cs="Times New Roman"/>
          <w:noProof/>
        </w:rPr>
        <w:t xml:space="preserve"> 2007; Douglas 2008)</w:t>
      </w:r>
      <w:r w:rsidR="00407649" w:rsidRPr="00EF1AEC">
        <w:rPr>
          <w:rFonts w:ascii="Times New Roman" w:hAnsi="Times New Roman" w:cs="Times New Roman"/>
        </w:rPr>
        <w:fldChar w:fldCharType="end"/>
      </w:r>
      <w:r w:rsidR="00A91C07" w:rsidRPr="00EF1AEC">
        <w:rPr>
          <w:rFonts w:ascii="Times New Roman" w:hAnsi="Times New Roman" w:cs="Times New Roman"/>
        </w:rPr>
        <w:t>, which would result in a pattern of tight host-mutualist phylogenetic congruence</w:t>
      </w:r>
      <w:r w:rsidR="009623BD" w:rsidRPr="00EF1AEC">
        <w:rPr>
          <w:rFonts w:ascii="Times New Roman" w:hAnsi="Times New Roman" w:cs="Times New Roman"/>
        </w:rPr>
        <w:t xml:space="preserve">. </w:t>
      </w:r>
      <w:r w:rsidR="007764B7" w:rsidRPr="00EF1AEC">
        <w:rPr>
          <w:rFonts w:ascii="Times New Roman" w:hAnsi="Times New Roman" w:cs="Times New Roman"/>
        </w:rPr>
        <w:t>To distinguish between these alternatives, w</w:t>
      </w:r>
      <w:r w:rsidR="009623BD" w:rsidRPr="00EF1AEC">
        <w:rPr>
          <w:rFonts w:ascii="Times New Roman" w:hAnsi="Times New Roman" w:cs="Times New Roman"/>
        </w:rPr>
        <w:t xml:space="preserve">e test host-mutualist phylogenetic </w:t>
      </w:r>
      <w:r w:rsidR="009623BD" w:rsidRPr="00EF1AEC">
        <w:rPr>
          <w:rFonts w:ascii="Times New Roman" w:hAnsi="Times New Roman" w:cs="Times New Roman"/>
        </w:rPr>
        <w:lastRenderedPageBreak/>
        <w:t xml:space="preserve">congruence </w:t>
      </w:r>
      <w:r w:rsidR="009623BD" w:rsidRPr="00061CDE">
        <w:rPr>
          <w:rFonts w:ascii="Times New Roman" w:hAnsi="Times New Roman" w:cs="Times New Roman"/>
          <w:color w:val="FF0000"/>
        </w:rPr>
        <w:t xml:space="preserve">across host and mutualist </w:t>
      </w:r>
      <w:r w:rsidR="00061CDE" w:rsidRPr="00061CDE">
        <w:rPr>
          <w:rFonts w:ascii="Times New Roman" w:hAnsi="Times New Roman" w:cs="Times New Roman"/>
          <w:color w:val="FF0000"/>
        </w:rPr>
        <w:t>taxa</w:t>
      </w:r>
      <w:r w:rsidR="008D7246" w:rsidRPr="00EF1AEC">
        <w:rPr>
          <w:rFonts w:ascii="Times New Roman" w:hAnsi="Times New Roman" w:cs="Times New Roman"/>
        </w:rPr>
        <w:t xml:space="preserve">, </w:t>
      </w:r>
      <w:r w:rsidR="00A22B91" w:rsidRPr="00EF1AEC">
        <w:rPr>
          <w:rFonts w:ascii="Times New Roman" w:hAnsi="Times New Roman" w:cs="Times New Roman"/>
        </w:rPr>
        <w:t xml:space="preserve">while </w:t>
      </w:r>
      <w:r w:rsidR="007764B7" w:rsidRPr="00EF1AEC">
        <w:rPr>
          <w:rFonts w:ascii="Times New Roman" w:hAnsi="Times New Roman" w:cs="Times New Roman"/>
        </w:rPr>
        <w:t>simultaneously providing</w:t>
      </w:r>
      <w:r w:rsidR="008D7246" w:rsidRPr="00EF1AEC">
        <w:rPr>
          <w:rFonts w:ascii="Times New Roman" w:hAnsi="Times New Roman" w:cs="Times New Roman"/>
        </w:rPr>
        <w:t xml:space="preserve"> a </w:t>
      </w:r>
      <w:r w:rsidR="00F24D97">
        <w:rPr>
          <w:rFonts w:ascii="Times New Roman" w:hAnsi="Times New Roman" w:cs="Times New Roman"/>
        </w:rPr>
        <w:t xml:space="preserve">general </w:t>
      </w:r>
      <w:r w:rsidR="008D7246" w:rsidRPr="00EF1AEC">
        <w:rPr>
          <w:rFonts w:ascii="Times New Roman" w:hAnsi="Times New Roman" w:cs="Times New Roman"/>
        </w:rPr>
        <w:t xml:space="preserve">comparison </w:t>
      </w:r>
      <w:r w:rsidR="00061CDE">
        <w:rPr>
          <w:rFonts w:ascii="Times New Roman" w:hAnsi="Times New Roman" w:cs="Times New Roman"/>
          <w:color w:val="FF0000"/>
        </w:rPr>
        <w:t xml:space="preserve">of host-symbiont phylogenetic congruence </w:t>
      </w:r>
      <w:r w:rsidR="007764B7" w:rsidRPr="00EF1AEC">
        <w:rPr>
          <w:rFonts w:ascii="Times New Roman" w:hAnsi="Times New Roman" w:cs="Times New Roman"/>
        </w:rPr>
        <w:t xml:space="preserve">between </w:t>
      </w:r>
      <w:r w:rsidR="008633EA" w:rsidRPr="00EF1AEC">
        <w:rPr>
          <w:rFonts w:ascii="Times New Roman" w:hAnsi="Times New Roman" w:cs="Times New Roman"/>
        </w:rPr>
        <w:t>mutualis</w:t>
      </w:r>
      <w:r w:rsidR="007764B7" w:rsidRPr="00EF1AEC">
        <w:rPr>
          <w:rFonts w:ascii="Times New Roman" w:hAnsi="Times New Roman" w:cs="Times New Roman"/>
        </w:rPr>
        <w:t>m and</w:t>
      </w:r>
      <w:r w:rsidR="007764B7" w:rsidRPr="00EF1AEC">
        <w:rPr>
          <w:rFonts w:ascii="Times New Roman" w:hAnsi="Times New Roman" w:cs="Times New Roman"/>
          <w:color w:val="FF0000"/>
        </w:rPr>
        <w:t xml:space="preserve"> </w:t>
      </w:r>
      <w:r w:rsidR="008D7246" w:rsidRPr="00EF1AEC">
        <w:rPr>
          <w:rFonts w:ascii="Times New Roman" w:hAnsi="Times New Roman" w:cs="Times New Roman"/>
        </w:rPr>
        <w:t>parasitism</w:t>
      </w:r>
      <w:r w:rsidR="009623BD" w:rsidRPr="00EF1AEC">
        <w:rPr>
          <w:rFonts w:ascii="Times New Roman" w:hAnsi="Times New Roman" w:cs="Times New Roman"/>
        </w:rPr>
        <w:t xml:space="preserve">.  </w:t>
      </w:r>
    </w:p>
    <w:p w14:paraId="33BBC787" w14:textId="77777777" w:rsidR="00701CFA" w:rsidRDefault="00701CFA" w:rsidP="00701CFA">
      <w:pPr>
        <w:spacing w:line="480" w:lineRule="auto"/>
        <w:rPr>
          <w:rFonts w:ascii="Times New Roman" w:hAnsi="Times New Roman" w:cs="Times New Roman"/>
        </w:rPr>
      </w:pPr>
    </w:p>
    <w:p w14:paraId="41DF1877" w14:textId="4CB216B2" w:rsidR="00F5365B" w:rsidRPr="00EF1AEC" w:rsidRDefault="008D7246" w:rsidP="00701CFA">
      <w:pPr>
        <w:spacing w:line="480" w:lineRule="auto"/>
        <w:rPr>
          <w:rFonts w:ascii="Times New Roman" w:hAnsi="Times New Roman" w:cs="Times New Roman"/>
        </w:rPr>
      </w:pPr>
      <w:r w:rsidRPr="00EF1AEC">
        <w:rPr>
          <w:rFonts w:ascii="Times New Roman" w:hAnsi="Times New Roman" w:cs="Times New Roman"/>
        </w:rPr>
        <w:t xml:space="preserve">Given the </w:t>
      </w:r>
      <w:r w:rsidR="00ED467C" w:rsidRPr="00EF1AEC">
        <w:rPr>
          <w:rFonts w:ascii="Times New Roman" w:hAnsi="Times New Roman" w:cs="Times New Roman"/>
        </w:rPr>
        <w:t>paucity</w:t>
      </w:r>
      <w:r w:rsidR="00D30995" w:rsidRPr="00EF1AEC">
        <w:rPr>
          <w:rFonts w:ascii="Times New Roman" w:hAnsi="Times New Roman" w:cs="Times New Roman"/>
        </w:rPr>
        <w:t xml:space="preserve"> of </w:t>
      </w:r>
      <w:r w:rsidR="00E76267" w:rsidRPr="00EF1AEC">
        <w:rPr>
          <w:rFonts w:ascii="Times New Roman" w:hAnsi="Times New Roman" w:cs="Times New Roman"/>
        </w:rPr>
        <w:t>formal test</w:t>
      </w:r>
      <w:r w:rsidR="00D30995" w:rsidRPr="00EF1AEC">
        <w:rPr>
          <w:rFonts w:ascii="Times New Roman" w:hAnsi="Times New Roman" w:cs="Times New Roman"/>
        </w:rPr>
        <w:t xml:space="preserve">ing </w:t>
      </w:r>
      <w:r w:rsidR="00645C62" w:rsidRPr="00EF1AEC">
        <w:rPr>
          <w:rFonts w:ascii="Times New Roman" w:hAnsi="Times New Roman" w:cs="Times New Roman"/>
        </w:rPr>
        <w:t>of</w:t>
      </w:r>
      <w:r w:rsidR="00062082" w:rsidRPr="00EF1AEC">
        <w:rPr>
          <w:rFonts w:ascii="Times New Roman" w:hAnsi="Times New Roman" w:cs="Times New Roman"/>
        </w:rPr>
        <w:t xml:space="preserve"> </w:t>
      </w:r>
      <w:r w:rsidR="00624DF4" w:rsidRPr="00EF1AEC">
        <w:rPr>
          <w:rFonts w:ascii="Times New Roman" w:hAnsi="Times New Roman" w:cs="Times New Roman"/>
        </w:rPr>
        <w:t xml:space="preserve">the drivers of </w:t>
      </w:r>
      <w:r w:rsidR="00062082" w:rsidRPr="00EF1AEC">
        <w:rPr>
          <w:rFonts w:ascii="Times New Roman" w:hAnsi="Times New Roman" w:cs="Times New Roman"/>
        </w:rPr>
        <w:t xml:space="preserve">host-symbiont phylogenetic congruence, we </w:t>
      </w:r>
      <w:r w:rsidR="00B121EC" w:rsidRPr="00EF1AEC">
        <w:rPr>
          <w:rFonts w:ascii="Times New Roman" w:hAnsi="Times New Roman" w:cs="Times New Roman"/>
        </w:rPr>
        <w:t>extend</w:t>
      </w:r>
      <w:r w:rsidR="003976AC" w:rsidRPr="00EF1AEC">
        <w:rPr>
          <w:rFonts w:ascii="Times New Roman" w:hAnsi="Times New Roman" w:cs="Times New Roman"/>
        </w:rPr>
        <w:t xml:space="preserve"> our analyses to</w:t>
      </w:r>
      <w:r w:rsidR="00B121EC" w:rsidRPr="00EF1AEC">
        <w:rPr>
          <w:rFonts w:ascii="Times New Roman" w:hAnsi="Times New Roman" w:cs="Times New Roman"/>
        </w:rPr>
        <w:t xml:space="preserve"> consider</w:t>
      </w:r>
      <w:r w:rsidR="00062082" w:rsidRPr="00EF1AEC">
        <w:rPr>
          <w:rFonts w:ascii="Times New Roman" w:hAnsi="Times New Roman" w:cs="Times New Roman"/>
        </w:rPr>
        <w:t xml:space="preserve"> the influence of several </w:t>
      </w:r>
      <w:r w:rsidR="00FD67BB" w:rsidRPr="00EF1AEC">
        <w:rPr>
          <w:rFonts w:ascii="Times New Roman" w:hAnsi="Times New Roman" w:cs="Times New Roman"/>
        </w:rPr>
        <w:t xml:space="preserve">classic traits </w:t>
      </w:r>
      <w:r w:rsidR="00624DF4" w:rsidRPr="00EF1AEC">
        <w:rPr>
          <w:rFonts w:ascii="Times New Roman" w:hAnsi="Times New Roman" w:cs="Times New Roman"/>
        </w:rPr>
        <w:t xml:space="preserve">of relevance </w:t>
      </w:r>
      <w:r w:rsidR="009F3100" w:rsidRPr="00EF1AEC">
        <w:rPr>
          <w:rFonts w:ascii="Times New Roman" w:hAnsi="Times New Roman" w:cs="Times New Roman"/>
        </w:rPr>
        <w:t>for</w:t>
      </w:r>
      <w:r w:rsidR="00FD67BB" w:rsidRPr="00EF1AEC">
        <w:rPr>
          <w:rFonts w:ascii="Times New Roman" w:hAnsi="Times New Roman" w:cs="Times New Roman"/>
        </w:rPr>
        <w:t xml:space="preserve"> host-symbiont interactions. </w:t>
      </w:r>
      <w:r w:rsidR="0070011C" w:rsidRPr="00EF1AEC">
        <w:rPr>
          <w:rFonts w:ascii="Times New Roman" w:hAnsi="Times New Roman" w:cs="Times New Roman"/>
        </w:rPr>
        <w:t>Host specific</w:t>
      </w:r>
      <w:r w:rsidR="00590CAF" w:rsidRPr="00EF1AEC">
        <w:rPr>
          <w:rFonts w:ascii="Times New Roman" w:hAnsi="Times New Roman" w:cs="Times New Roman"/>
        </w:rPr>
        <w:t>i</w:t>
      </w:r>
      <w:r w:rsidR="0070011C" w:rsidRPr="00EF1AEC">
        <w:rPr>
          <w:rFonts w:ascii="Times New Roman" w:hAnsi="Times New Roman" w:cs="Times New Roman"/>
        </w:rPr>
        <w:t xml:space="preserve">ty is </w:t>
      </w:r>
      <w:r w:rsidR="00DA5C7B" w:rsidRPr="00EF1AEC">
        <w:rPr>
          <w:rFonts w:ascii="Times New Roman" w:hAnsi="Times New Roman" w:cs="Times New Roman"/>
        </w:rPr>
        <w:t xml:space="preserve">a </w:t>
      </w:r>
      <w:r w:rsidR="00CB41E2" w:rsidRPr="00EF1AEC">
        <w:rPr>
          <w:rFonts w:ascii="Times New Roman" w:hAnsi="Times New Roman" w:cs="Times New Roman"/>
        </w:rPr>
        <w:t>central</w:t>
      </w:r>
      <w:r w:rsidR="0070011C" w:rsidRPr="00EF1AEC">
        <w:rPr>
          <w:rFonts w:ascii="Times New Roman" w:hAnsi="Times New Roman" w:cs="Times New Roman"/>
        </w:rPr>
        <w:t xml:space="preserve"> aspect of symbiont life history with </w:t>
      </w:r>
      <w:r w:rsidR="00FD67BB" w:rsidRPr="00EF1AEC">
        <w:rPr>
          <w:rFonts w:ascii="Times New Roman" w:hAnsi="Times New Roman" w:cs="Times New Roman"/>
        </w:rPr>
        <w:t>widespread</w:t>
      </w:r>
      <w:r w:rsidR="00310BE3" w:rsidRPr="00EF1AEC">
        <w:rPr>
          <w:rFonts w:ascii="Times New Roman" w:hAnsi="Times New Roman" w:cs="Times New Roman"/>
        </w:rPr>
        <w:t xml:space="preserve"> </w:t>
      </w:r>
      <w:r w:rsidR="003976AC" w:rsidRPr="00EF1AEC">
        <w:rPr>
          <w:rFonts w:ascii="Times New Roman" w:hAnsi="Times New Roman" w:cs="Times New Roman"/>
        </w:rPr>
        <w:t xml:space="preserve">ecological and evolutionary </w:t>
      </w:r>
      <w:r w:rsidR="00310BE3" w:rsidRPr="00EF1AEC">
        <w:rPr>
          <w:rFonts w:ascii="Times New Roman" w:hAnsi="Times New Roman" w:cs="Times New Roman"/>
        </w:rPr>
        <w:t xml:space="preserve">implications </w:t>
      </w:r>
      <w:r w:rsidR="00310BE3" w:rsidRPr="00EF1AEC">
        <w:rPr>
          <w:rFonts w:ascii="Times New Roman" w:hAnsi="Times New Roman" w:cs="Times New Roman"/>
        </w:rPr>
        <w:fldChar w:fldCharType="begin"/>
      </w:r>
      <w:r w:rsidR="005E3D0E" w:rsidRPr="00EF1AEC">
        <w:rPr>
          <w:rFonts w:ascii="Times New Roman" w:hAnsi="Times New Roman" w:cs="Times New Roman"/>
        </w:rPr>
        <w:instrText xml:space="preserve"> ADDIN EN.CITE &lt;EndNote&gt;&lt;Cite&gt;&lt;Author&gt;Poulin&lt;/Author&gt;&lt;Year&gt;2007&lt;/Year&gt;&lt;RecNum&gt;21&lt;/RecNum&gt;&lt;DisplayText&gt;(Poulin 2007; Thrall&lt;style face="italic"&gt; et al.&lt;/style&gt; 2007)&lt;/DisplayText&gt;&lt;record&gt;&lt;rec-number&gt;21&lt;/rec-number&gt;&lt;foreign-keys&gt;&lt;key app="EN" db-id="x0tfewrx6v00a6et95bves2m9fte0e5fess2" timestamp="1518171413"&gt;21&lt;/key&gt;&lt;/foreign-keys&gt;&lt;ref-type name="Book"&gt;6&lt;/ref-type&gt;&lt;contributors&gt;&lt;authors&gt;&lt;author&gt;Poulin, Robert&lt;/author&gt;&lt;/authors&gt;&lt;/contributors&gt;&lt;titles&gt;&lt;title&gt;Evolutionary ecology of parasites&lt;/title&gt;&lt;/titles&gt;&lt;dates&gt;&lt;year&gt;2007&lt;/year&gt;&lt;/dates&gt;&lt;publisher&gt;Princeton university press&lt;/publisher&gt;&lt;isbn&gt;1400840805&lt;/isbn&gt;&lt;urls&gt;&lt;/urls&gt;&lt;/record&gt;&lt;/Cite&gt;&lt;Cite&gt;&lt;Author&gt;Thrall&lt;/Author&gt;&lt;Year&gt;2007&lt;/Year&gt;&lt;RecNum&gt;7&lt;/RecNum&gt;&lt;record&gt;&lt;rec-number&gt;7&lt;/rec-number&gt;&lt;foreign-keys&gt;&lt;key app="EN" db-id="x0tfewrx6v00a6et95bves2m9fte0e5fess2" timestamp="1511727679"&gt;7&lt;/key&gt;&lt;/foreign-keys&gt;&lt;ref-type name="Journal Article"&gt;17&lt;/ref-type&gt;&lt;contributors&gt;&lt;authors&gt;&lt;author&gt;Thrall, Peter H.&lt;/author&gt;&lt;author&gt;Hochberg, Michael E.&lt;/author&gt;&lt;author&gt;Burdon, Jeremy J.&lt;/author&gt;&lt;author&gt;Bever, James D.&lt;/author&gt;&lt;/authors&gt;&lt;/contributors&gt;&lt;titles&gt;&lt;title&gt;Coevolution of symbiotic mutualists and parasites in a community context&lt;/title&gt;&lt;secondary-title&gt;Trends in Ecology &amp;amp; Evolution&lt;/secondary-title&gt;&lt;/titles&gt;&lt;periodical&gt;&lt;full-title&gt;Trends in Ecology &amp;amp; Evolution&lt;/full-title&gt;&lt;/periodical&gt;&lt;pages&gt;120-126&lt;/pages&gt;&lt;volume&gt;22&lt;/volume&gt;&lt;number&gt;3&lt;/number&gt;&lt;dates&gt;&lt;year&gt;2007&lt;/year&gt;&lt;pub-dates&gt;&lt;date&gt;2007/03/01/&lt;/date&gt;&lt;/pub-dates&gt;&lt;/dates&gt;&lt;isbn&gt;0169-5347&lt;/isbn&gt;&lt;urls&gt;&lt;related-urls&gt;&lt;url&gt;http://www.sciencedirect.com/science/article/pii/S0169534706003739&lt;/url&gt;&lt;/related-urls&gt;&lt;/urls&gt;&lt;electronic-resource-num&gt;https://doi.org/10.1016/j.tree.2006.11.007&lt;/electronic-resource-num&gt;&lt;/record&gt;&lt;/Cite&gt;&lt;/EndNote&gt;</w:instrText>
      </w:r>
      <w:r w:rsidR="00310BE3" w:rsidRPr="00EF1AEC">
        <w:rPr>
          <w:rFonts w:ascii="Times New Roman" w:hAnsi="Times New Roman" w:cs="Times New Roman"/>
        </w:rPr>
        <w:fldChar w:fldCharType="separate"/>
      </w:r>
      <w:r w:rsidR="005E3D0E" w:rsidRPr="00EF1AEC">
        <w:rPr>
          <w:rFonts w:ascii="Times New Roman" w:hAnsi="Times New Roman" w:cs="Times New Roman"/>
          <w:noProof/>
        </w:rPr>
        <w:t>(Poulin 2007; Thrall</w:t>
      </w:r>
      <w:r w:rsidR="005E3D0E" w:rsidRPr="00EF1AEC">
        <w:rPr>
          <w:rFonts w:ascii="Times New Roman" w:hAnsi="Times New Roman" w:cs="Times New Roman"/>
          <w:i/>
          <w:noProof/>
        </w:rPr>
        <w:t xml:space="preserve"> et al.</w:t>
      </w:r>
      <w:r w:rsidR="005E3D0E" w:rsidRPr="00EF1AEC">
        <w:rPr>
          <w:rFonts w:ascii="Times New Roman" w:hAnsi="Times New Roman" w:cs="Times New Roman"/>
          <w:noProof/>
        </w:rPr>
        <w:t xml:space="preserve"> 2007)</w:t>
      </w:r>
      <w:r w:rsidR="00310BE3" w:rsidRPr="00EF1AEC">
        <w:rPr>
          <w:rFonts w:ascii="Times New Roman" w:hAnsi="Times New Roman" w:cs="Times New Roman"/>
        </w:rPr>
        <w:fldChar w:fldCharType="end"/>
      </w:r>
      <w:r w:rsidR="00EA495C" w:rsidRPr="00EF1AEC">
        <w:rPr>
          <w:rFonts w:ascii="Times New Roman" w:hAnsi="Times New Roman" w:cs="Times New Roman"/>
        </w:rPr>
        <w:t>, and may exert an independent effect on host-symbiont phylogenetic congruence beyond the mutualist-parasite divide</w:t>
      </w:r>
      <w:r w:rsidR="00925323" w:rsidRPr="00EF1AEC">
        <w:rPr>
          <w:rFonts w:ascii="Times New Roman" w:hAnsi="Times New Roman" w:cs="Times New Roman"/>
        </w:rPr>
        <w:t xml:space="preserve">. </w:t>
      </w:r>
      <w:commentRangeStart w:id="19"/>
      <w:r w:rsidR="0093075F" w:rsidRPr="00EF1AEC">
        <w:rPr>
          <w:rFonts w:ascii="Times New Roman" w:hAnsi="Times New Roman" w:cs="Times New Roman"/>
        </w:rPr>
        <w:t>Under the</w:t>
      </w:r>
      <w:r w:rsidR="00590A63" w:rsidRPr="00EF1AEC">
        <w:rPr>
          <w:rFonts w:ascii="Times New Roman" w:hAnsi="Times New Roman" w:cs="Times New Roman"/>
        </w:rPr>
        <w:t xml:space="preserve"> </w:t>
      </w:r>
      <w:r w:rsidR="0093075F" w:rsidRPr="00EF1AEC">
        <w:rPr>
          <w:rFonts w:ascii="Times New Roman" w:hAnsi="Times New Roman" w:cs="Times New Roman"/>
        </w:rPr>
        <w:t>prediction</w:t>
      </w:r>
      <w:r w:rsidR="00F21CC0" w:rsidRPr="00EF1AEC">
        <w:rPr>
          <w:rFonts w:ascii="Times New Roman" w:hAnsi="Times New Roman" w:cs="Times New Roman"/>
        </w:rPr>
        <w:t xml:space="preserve"> that</w:t>
      </w:r>
      <w:r w:rsidR="00B37FD2" w:rsidRPr="00EF1AEC">
        <w:rPr>
          <w:rFonts w:ascii="Times New Roman" w:hAnsi="Times New Roman" w:cs="Times New Roman"/>
        </w:rPr>
        <w:t xml:space="preserve"> </w:t>
      </w:r>
      <w:r w:rsidR="00B0609B" w:rsidRPr="00EF1AEC">
        <w:rPr>
          <w:rFonts w:ascii="Times New Roman" w:hAnsi="Times New Roman" w:cs="Times New Roman"/>
        </w:rPr>
        <w:t>specialist symbionts</w:t>
      </w:r>
      <w:r w:rsidR="00B37FD2" w:rsidRPr="00EF1AEC">
        <w:rPr>
          <w:rFonts w:ascii="Times New Roman" w:hAnsi="Times New Roman" w:cs="Times New Roman"/>
        </w:rPr>
        <w:t xml:space="preserve"> </w:t>
      </w:r>
      <w:r w:rsidR="00C568C5" w:rsidRPr="00EF1AEC">
        <w:rPr>
          <w:rFonts w:ascii="Times New Roman" w:hAnsi="Times New Roman" w:cs="Times New Roman"/>
        </w:rPr>
        <w:t>are</w:t>
      </w:r>
      <w:r w:rsidR="00750460" w:rsidRPr="00EF1AEC">
        <w:rPr>
          <w:rFonts w:ascii="Times New Roman" w:hAnsi="Times New Roman" w:cs="Times New Roman"/>
        </w:rPr>
        <w:t xml:space="preserve"> </w:t>
      </w:r>
      <w:r w:rsidR="00304A4D" w:rsidRPr="00EF1AEC">
        <w:rPr>
          <w:rFonts w:ascii="Times New Roman" w:hAnsi="Times New Roman" w:cs="Times New Roman"/>
        </w:rPr>
        <w:t>evolutionarily</w:t>
      </w:r>
      <w:r w:rsidR="000E3FE5" w:rsidRPr="00EF1AEC">
        <w:rPr>
          <w:rFonts w:ascii="Times New Roman" w:hAnsi="Times New Roman" w:cs="Times New Roman"/>
        </w:rPr>
        <w:t xml:space="preserve"> or ecologically</w:t>
      </w:r>
      <w:r w:rsidR="00304A4D" w:rsidRPr="00EF1AEC">
        <w:rPr>
          <w:rFonts w:ascii="Times New Roman" w:hAnsi="Times New Roman" w:cs="Times New Roman"/>
        </w:rPr>
        <w:t xml:space="preserve"> ‘tied-in’ to their host associations</w:t>
      </w:r>
      <w:r w:rsidR="00901A4C" w:rsidRPr="00EF1AEC">
        <w:rPr>
          <w:rFonts w:ascii="Times New Roman" w:hAnsi="Times New Roman" w:cs="Times New Roman"/>
        </w:rPr>
        <w:t xml:space="preserve"> and hence </w:t>
      </w:r>
      <w:r w:rsidR="00304A4D" w:rsidRPr="00EF1AEC">
        <w:rPr>
          <w:rFonts w:ascii="Times New Roman" w:hAnsi="Times New Roman" w:cs="Times New Roman"/>
        </w:rPr>
        <w:t>undergo few host shifts</w:t>
      </w:r>
      <w:r w:rsidR="00FF32CC" w:rsidRPr="00EF1AEC">
        <w:rPr>
          <w:rFonts w:ascii="Times New Roman" w:hAnsi="Times New Roman" w:cs="Times New Roman"/>
          <w:b/>
        </w:rPr>
        <w:t xml:space="preserve"> </w:t>
      </w:r>
      <w:r w:rsidR="00FF32CC" w:rsidRPr="00EF1AEC">
        <w:rPr>
          <w:rFonts w:ascii="Times New Roman" w:hAnsi="Times New Roman" w:cs="Times New Roman"/>
        </w:rPr>
        <w:fldChar w:fldCharType="begin">
          <w:fldData xml:space="preserve">PEVuZE5vdGU+PENpdGU+PEF1dGhvcj5IYWZuZXI8L0F1dGhvcj48WWVhcj4xOTk0PC9ZZWFyPjxS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</w:fldData>
        </w:fldChar>
      </w:r>
      <w:r w:rsidR="0061198D" w:rsidRPr="00EF1AEC">
        <w:rPr>
          <w:rFonts w:ascii="Times New Roman" w:hAnsi="Times New Roman" w:cs="Times New Roman"/>
        </w:rPr>
        <w:instrText xml:space="preserve"> ADDIN EN.CITE </w:instrText>
      </w:r>
      <w:r w:rsidR="0061198D" w:rsidRPr="00EF1AEC">
        <w:rPr>
          <w:rFonts w:ascii="Times New Roman" w:hAnsi="Times New Roman" w:cs="Times New Roman"/>
        </w:rPr>
        <w:fldChar w:fldCharType="begin">
          <w:fldData xml:space="preserve">PEVuZE5vdGU+PENpdGU+PEF1dGhvcj5IYWZuZXI8L0F1dGhvcj48WWVhcj4xOTk0PC9ZZWFyPjxS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</w:fldData>
        </w:fldChar>
      </w:r>
      <w:r w:rsidR="0061198D" w:rsidRPr="00EF1AEC">
        <w:rPr>
          <w:rFonts w:ascii="Times New Roman" w:hAnsi="Times New Roman" w:cs="Times New Roman"/>
        </w:rPr>
        <w:instrText xml:space="preserve"> ADDIN EN.CITE.DATA </w:instrText>
      </w:r>
      <w:r w:rsidR="0061198D" w:rsidRPr="00EF1AEC">
        <w:rPr>
          <w:rFonts w:ascii="Times New Roman" w:hAnsi="Times New Roman" w:cs="Times New Roman"/>
        </w:rPr>
      </w:r>
      <w:r w:rsidR="0061198D" w:rsidRPr="00EF1AEC">
        <w:rPr>
          <w:rFonts w:ascii="Times New Roman" w:hAnsi="Times New Roman" w:cs="Times New Roman"/>
        </w:rPr>
        <w:fldChar w:fldCharType="end"/>
      </w:r>
      <w:r w:rsidR="00FF32CC" w:rsidRPr="00EF1AEC">
        <w:rPr>
          <w:rFonts w:ascii="Times New Roman" w:hAnsi="Times New Roman" w:cs="Times New Roman"/>
        </w:rPr>
      </w:r>
      <w:r w:rsidR="00FF32CC" w:rsidRPr="00EF1AEC">
        <w:rPr>
          <w:rFonts w:ascii="Times New Roman" w:hAnsi="Times New Roman" w:cs="Times New Roman"/>
        </w:rPr>
        <w:fldChar w:fldCharType="separate"/>
      </w:r>
      <w:r w:rsidR="0061198D" w:rsidRPr="00EF1AEC">
        <w:rPr>
          <w:rFonts w:ascii="Times New Roman" w:hAnsi="Times New Roman" w:cs="Times New Roman"/>
          <w:noProof/>
        </w:rPr>
        <w:t>(Hafner</w:t>
      </w:r>
      <w:r w:rsidR="0061198D" w:rsidRPr="00EF1AEC">
        <w:rPr>
          <w:rFonts w:ascii="Times New Roman" w:hAnsi="Times New Roman" w:cs="Times New Roman"/>
          <w:i/>
          <w:noProof/>
        </w:rPr>
        <w:t xml:space="preserve"> et al.</w:t>
      </w:r>
      <w:r w:rsidR="0061198D" w:rsidRPr="00EF1AEC">
        <w:rPr>
          <w:rFonts w:ascii="Times New Roman" w:hAnsi="Times New Roman" w:cs="Times New Roman"/>
          <w:noProof/>
        </w:rPr>
        <w:t xml:space="preserve"> 1994; Clayton &amp; Johnson 2003; Hafner</w:t>
      </w:r>
      <w:r w:rsidR="0061198D" w:rsidRPr="00EF1AEC">
        <w:rPr>
          <w:rFonts w:ascii="Times New Roman" w:hAnsi="Times New Roman" w:cs="Times New Roman"/>
          <w:i/>
          <w:noProof/>
        </w:rPr>
        <w:t xml:space="preserve"> et al.</w:t>
      </w:r>
      <w:r w:rsidR="0061198D" w:rsidRPr="00EF1AEC">
        <w:rPr>
          <w:rFonts w:ascii="Times New Roman" w:hAnsi="Times New Roman" w:cs="Times New Roman"/>
          <w:noProof/>
        </w:rPr>
        <w:t xml:space="preserve"> 2003)</w:t>
      </w:r>
      <w:r w:rsidR="00FF32CC" w:rsidRPr="00EF1AEC">
        <w:rPr>
          <w:rFonts w:ascii="Times New Roman" w:hAnsi="Times New Roman" w:cs="Times New Roman"/>
        </w:rPr>
        <w:fldChar w:fldCharType="end"/>
      </w:r>
      <w:r w:rsidR="00B37FD2" w:rsidRPr="00EF1AEC">
        <w:rPr>
          <w:rFonts w:ascii="Times New Roman" w:hAnsi="Times New Roman" w:cs="Times New Roman"/>
        </w:rPr>
        <w:t xml:space="preserve">, </w:t>
      </w:r>
      <w:r w:rsidR="00C568C5" w:rsidRPr="00EF1AEC">
        <w:rPr>
          <w:rFonts w:ascii="Times New Roman" w:hAnsi="Times New Roman" w:cs="Times New Roman"/>
        </w:rPr>
        <w:t xml:space="preserve">host-symbiont </w:t>
      </w:r>
      <w:r w:rsidR="00B37FD2" w:rsidRPr="00EF1AEC">
        <w:rPr>
          <w:rFonts w:ascii="Times New Roman" w:hAnsi="Times New Roman" w:cs="Times New Roman"/>
        </w:rPr>
        <w:t xml:space="preserve">phylogenetic congruence </w:t>
      </w:r>
      <w:r w:rsidR="00D05A33" w:rsidRPr="00EF1AEC">
        <w:rPr>
          <w:rFonts w:ascii="Times New Roman" w:hAnsi="Times New Roman" w:cs="Times New Roman"/>
        </w:rPr>
        <w:t>is expect</w:t>
      </w:r>
      <w:r w:rsidR="00083E83" w:rsidRPr="00EF1AEC">
        <w:rPr>
          <w:rFonts w:ascii="Times New Roman" w:hAnsi="Times New Roman" w:cs="Times New Roman"/>
        </w:rPr>
        <w:t>ed</w:t>
      </w:r>
      <w:r w:rsidR="00D05A33" w:rsidRPr="00EF1AEC">
        <w:rPr>
          <w:rFonts w:ascii="Times New Roman" w:hAnsi="Times New Roman" w:cs="Times New Roman"/>
        </w:rPr>
        <w:t xml:space="preserve"> to </w:t>
      </w:r>
      <w:r w:rsidR="00B37FD2" w:rsidRPr="00EF1AEC">
        <w:rPr>
          <w:rFonts w:ascii="Times New Roman" w:hAnsi="Times New Roman" w:cs="Times New Roman"/>
        </w:rPr>
        <w:t>be high</w:t>
      </w:r>
      <w:r w:rsidR="00EA495C" w:rsidRPr="00EF1AEC">
        <w:rPr>
          <w:rFonts w:ascii="Times New Roman" w:hAnsi="Times New Roman" w:cs="Times New Roman"/>
        </w:rPr>
        <w:t xml:space="preserve"> given specialism</w:t>
      </w:r>
      <w:r w:rsidR="00B37FD2" w:rsidRPr="00EF1AEC">
        <w:rPr>
          <w:rFonts w:ascii="Times New Roman" w:hAnsi="Times New Roman" w:cs="Times New Roman"/>
        </w:rPr>
        <w:t xml:space="preserve">. </w:t>
      </w:r>
      <w:r w:rsidR="00F24F27" w:rsidRPr="00EF1AEC">
        <w:rPr>
          <w:rFonts w:ascii="Times New Roman" w:hAnsi="Times New Roman" w:cs="Times New Roman"/>
        </w:rPr>
        <w:t>Similarly</w:t>
      </w:r>
      <w:r w:rsidR="002F56E0" w:rsidRPr="00EF1AEC">
        <w:rPr>
          <w:rFonts w:ascii="Times New Roman" w:hAnsi="Times New Roman" w:cs="Times New Roman"/>
        </w:rPr>
        <w:t xml:space="preserve">, </w:t>
      </w:r>
      <w:r w:rsidR="00EA495C" w:rsidRPr="00EF1AEC">
        <w:rPr>
          <w:rFonts w:ascii="Times New Roman" w:hAnsi="Times New Roman" w:cs="Times New Roman"/>
        </w:rPr>
        <w:t xml:space="preserve">if </w:t>
      </w:r>
      <w:r w:rsidR="002F56E0" w:rsidRPr="00EF1AEC">
        <w:rPr>
          <w:rFonts w:ascii="Times New Roman" w:hAnsi="Times New Roman" w:cs="Times New Roman"/>
        </w:rPr>
        <w:t>generalist</w:t>
      </w:r>
      <w:r w:rsidR="00590A63" w:rsidRPr="00EF1AEC">
        <w:rPr>
          <w:rFonts w:ascii="Times New Roman" w:hAnsi="Times New Roman" w:cs="Times New Roman"/>
        </w:rPr>
        <w:t xml:space="preserve"> </w:t>
      </w:r>
      <w:r w:rsidR="002F56E0" w:rsidRPr="00EF1AEC">
        <w:rPr>
          <w:rFonts w:ascii="Times New Roman" w:hAnsi="Times New Roman" w:cs="Times New Roman"/>
        </w:rPr>
        <w:t xml:space="preserve">symbionts </w:t>
      </w:r>
      <w:r w:rsidR="00EA495C" w:rsidRPr="00EF1AEC">
        <w:rPr>
          <w:rFonts w:ascii="Times New Roman" w:hAnsi="Times New Roman" w:cs="Times New Roman"/>
        </w:rPr>
        <w:t>are</w:t>
      </w:r>
      <w:r w:rsidR="002F56E0" w:rsidRPr="00EF1AEC">
        <w:rPr>
          <w:rFonts w:ascii="Times New Roman" w:hAnsi="Times New Roman" w:cs="Times New Roman"/>
        </w:rPr>
        <w:t xml:space="preserve"> relatively independent from associations with particular host lineages, host-symbiont phylogenetic congruence is </w:t>
      </w:r>
      <w:r w:rsidR="002A5D31" w:rsidRPr="00EF1AEC">
        <w:rPr>
          <w:rFonts w:ascii="Times New Roman" w:hAnsi="Times New Roman" w:cs="Times New Roman"/>
        </w:rPr>
        <w:t>expected</w:t>
      </w:r>
      <w:r w:rsidR="00590A63" w:rsidRPr="00EF1AEC">
        <w:rPr>
          <w:rFonts w:ascii="Times New Roman" w:hAnsi="Times New Roman" w:cs="Times New Roman"/>
        </w:rPr>
        <w:t xml:space="preserve"> to be low</w:t>
      </w:r>
      <w:r w:rsidR="00EA495C" w:rsidRPr="00EF1AEC">
        <w:rPr>
          <w:rFonts w:ascii="Times New Roman" w:hAnsi="Times New Roman" w:cs="Times New Roman"/>
        </w:rPr>
        <w:t xml:space="preserve"> given </w:t>
      </w:r>
      <w:proofErr w:type="spellStart"/>
      <w:r w:rsidR="00EA495C" w:rsidRPr="00EF1AEC">
        <w:rPr>
          <w:rFonts w:ascii="Times New Roman" w:hAnsi="Times New Roman" w:cs="Times New Roman"/>
        </w:rPr>
        <w:t>generalism</w:t>
      </w:r>
      <w:proofErr w:type="spellEnd"/>
      <w:r w:rsidR="00590A63" w:rsidRPr="00EF1AEC">
        <w:rPr>
          <w:rFonts w:ascii="Times New Roman" w:hAnsi="Times New Roman" w:cs="Times New Roman"/>
        </w:rPr>
        <w:t xml:space="preserve">. Alternatively, if specialists remain associated with one or few hosts, but retain the ability to make host-shifts of varying frequency and magnitude </w:t>
      </w:r>
      <w:r w:rsidR="00590A63" w:rsidRPr="00EF1AEC">
        <w:rPr>
          <w:rFonts w:ascii="Times New Roman" w:hAnsi="Times New Roman" w:cs="Times New Roman"/>
        </w:rPr>
        <w:fldChar w:fldCharType="begin"/>
      </w:r>
      <w:r w:rsidR="00590A63" w:rsidRPr="00EF1AEC">
        <w:rPr>
          <w:rFonts w:ascii="Times New Roman" w:hAnsi="Times New Roman" w:cs="Times New Roman"/>
        </w:rPr>
        <w:instrText xml:space="preserve"> ADDIN EN.CITE &lt;EndNote&gt;&lt;Cite&gt;&lt;Author&gt;Hall&lt;/Author&gt;&lt;Year&gt;2016&lt;/Year&gt;&lt;RecNum&gt;54&lt;/RecNum&gt;&lt;DisplayText&gt;(Krumbholz&lt;style face="italic"&gt; et al.&lt;/style&gt; 2009; Hall&lt;style face="italic"&gt; et al.&lt;/style&gt; 2016)&lt;/DisplayText&gt;&lt;record&gt;&lt;rec-number&gt;54&lt;/rec-number&gt;&lt;foreign-keys&gt;&lt;key app="EN" db-id="x0tfewrx6v00a6et95bves2m9fte0e5fess2" timestamp="1519337877"&gt;54&lt;/key&gt;&lt;/foreign-keys&gt;&lt;ref-type name="Journal Article"&gt;17&lt;/ref-type&gt;&lt;contributors&gt;&lt;authors&gt;&lt;author&gt;Hall, Aidan AG&lt;/author&gt;&lt;author&gt;Morrow, Jennifer L&lt;/author&gt;&lt;author&gt;Fromont, Caroline&lt;/author&gt;&lt;author&gt;Steinbauer, Martin J&lt;/author&gt;&lt;author&gt;Taylor, Gary S&lt;/author&gt;&lt;author&gt;Johnson, Scott N&lt;/author&gt;&lt;author&gt;Cook, James M&lt;/author&gt;&lt;author&gt;Riegler, Markus&lt;/author&gt;&lt;/authors&gt;&lt;/contributors&gt;&lt;titles&gt;&lt;title&gt;Codivergence of the primary bacterial endosymbiont of psyllids versus host switches and replacement of their secondary bacterial endosymbionts&lt;/title&gt;&lt;secondary-title&gt;Environmental microbiology&lt;/secondary-title&gt;&lt;/titles&gt;&lt;periodical&gt;&lt;full-title&gt;Environmental microbiology&lt;/full-title&gt;&lt;/periodical&gt;&lt;pages&gt;2591-2603&lt;/pages&gt;&lt;volume&gt;18&lt;/volume&gt;&lt;number&gt;8&lt;/number&gt;&lt;dates&gt;&lt;year&gt;2016&lt;/year&gt;&lt;/dates&gt;&lt;isbn&gt;1462-2920&lt;/isbn&gt;&lt;urls&gt;&lt;/urls&gt;&lt;/record&gt;&lt;/Cite&gt;&lt;Cite&gt;&lt;Author&gt;Krumbholz&lt;/Author&gt;&lt;Year&gt;2009&lt;/Year&gt;&lt;RecNum&gt;55&lt;/RecNum&gt;&lt;record&gt;&lt;rec-number&gt;55&lt;/rec-number&gt;&lt;foreign-keys&gt;&lt;key app="EN" db-id="x0tfewrx6v00a6et95bves2m9fte0e5fess2" timestamp="1519338029"&gt;55&lt;/key&gt;&lt;/foreign-keys&gt;&lt;ref-type name="Journal Article"&gt;17&lt;/ref-type&gt;&lt;contributors&gt;&lt;authors&gt;&lt;author&gt;Krumbholz, Andi&lt;/author&gt;&lt;author&gt;Bininda-Emonds, Olaf RP&lt;/author&gt;&lt;author&gt;Wutzler, Peter&lt;/author&gt;&lt;author&gt;Zell, Roland&lt;/author&gt;&lt;/authors&gt;&lt;/contributors&gt;&lt;titles&gt;&lt;title&gt;Phylogenetics, evolution, and medical importance of polyomaviruses&lt;/title&gt;&lt;secondary-title&gt;Infection, Genetics and Evolution&lt;/secondary-title&gt;&lt;/titles&gt;&lt;periodical&gt;&lt;full-title&gt;Infection, Genetics and Evolution&lt;/full-title&gt;&lt;/periodical&gt;&lt;pages&gt;784-799&lt;/pages&gt;&lt;volume&gt;9&lt;/volume&gt;&lt;number&gt;5&lt;/number&gt;&lt;dates&gt;&lt;year&gt;2009&lt;/year&gt;&lt;/dates&gt;&lt;isbn&gt;1567-1348&lt;/isbn&gt;&lt;urls&gt;&lt;/urls&gt;&lt;/record&gt;&lt;/Cite&gt;&lt;/EndNote&gt;</w:instrText>
      </w:r>
      <w:r w:rsidR="00590A63" w:rsidRPr="00EF1AEC">
        <w:rPr>
          <w:rFonts w:ascii="Times New Roman" w:hAnsi="Times New Roman" w:cs="Times New Roman"/>
        </w:rPr>
        <w:fldChar w:fldCharType="separate"/>
      </w:r>
      <w:r w:rsidR="00590A63" w:rsidRPr="00EF1AEC">
        <w:rPr>
          <w:rFonts w:ascii="Times New Roman" w:hAnsi="Times New Roman" w:cs="Times New Roman"/>
          <w:noProof/>
        </w:rPr>
        <w:t>(Krumbholz</w:t>
      </w:r>
      <w:r w:rsidR="00590A63" w:rsidRPr="00EF1AEC">
        <w:rPr>
          <w:rFonts w:ascii="Times New Roman" w:hAnsi="Times New Roman" w:cs="Times New Roman"/>
          <w:i/>
          <w:noProof/>
        </w:rPr>
        <w:t xml:space="preserve"> et al.</w:t>
      </w:r>
      <w:r w:rsidR="00590A63" w:rsidRPr="00EF1AEC">
        <w:rPr>
          <w:rFonts w:ascii="Times New Roman" w:hAnsi="Times New Roman" w:cs="Times New Roman"/>
          <w:noProof/>
        </w:rPr>
        <w:t xml:space="preserve"> 2009; Hall</w:t>
      </w:r>
      <w:r w:rsidR="00590A63" w:rsidRPr="00EF1AEC">
        <w:rPr>
          <w:rFonts w:ascii="Times New Roman" w:hAnsi="Times New Roman" w:cs="Times New Roman"/>
          <w:i/>
          <w:noProof/>
        </w:rPr>
        <w:t xml:space="preserve"> et al.</w:t>
      </w:r>
      <w:r w:rsidR="00590A63" w:rsidRPr="00EF1AEC">
        <w:rPr>
          <w:rFonts w:ascii="Times New Roman" w:hAnsi="Times New Roman" w:cs="Times New Roman"/>
          <w:noProof/>
        </w:rPr>
        <w:t xml:space="preserve"> 2016)</w:t>
      </w:r>
      <w:r w:rsidR="00590A63" w:rsidRPr="00EF1AEC">
        <w:rPr>
          <w:rFonts w:ascii="Times New Roman" w:hAnsi="Times New Roman" w:cs="Times New Roman"/>
        </w:rPr>
        <w:fldChar w:fldCharType="end"/>
      </w:r>
      <w:r w:rsidR="00590A63" w:rsidRPr="00EF1AEC">
        <w:rPr>
          <w:rFonts w:ascii="Times New Roman" w:hAnsi="Times New Roman" w:cs="Times New Roman"/>
        </w:rPr>
        <w:t>, then phylogenetic congruence is predicted to be low</w:t>
      </w:r>
      <w:r w:rsidR="00F24F27" w:rsidRPr="00EF1AEC">
        <w:rPr>
          <w:rFonts w:ascii="Times New Roman" w:hAnsi="Times New Roman" w:cs="Times New Roman"/>
        </w:rPr>
        <w:t xml:space="preserve"> given specialism</w:t>
      </w:r>
      <w:r w:rsidR="00590A63" w:rsidRPr="00EF1AEC">
        <w:rPr>
          <w:rFonts w:ascii="Times New Roman" w:hAnsi="Times New Roman" w:cs="Times New Roman"/>
        </w:rPr>
        <w:t xml:space="preserve">. </w:t>
      </w:r>
      <w:r w:rsidR="00EA495C" w:rsidRPr="00EF1AEC">
        <w:rPr>
          <w:rFonts w:ascii="Times New Roman" w:hAnsi="Times New Roman" w:cs="Times New Roman"/>
        </w:rPr>
        <w:t>Meanw</w:t>
      </w:r>
      <w:r w:rsidR="00590A63" w:rsidRPr="00EF1AEC">
        <w:rPr>
          <w:rFonts w:ascii="Times New Roman" w:hAnsi="Times New Roman" w:cs="Times New Roman"/>
        </w:rPr>
        <w:t>hile</w:t>
      </w:r>
      <w:r w:rsidR="00F24F27" w:rsidRPr="00EF1AEC">
        <w:rPr>
          <w:rFonts w:ascii="Times New Roman" w:hAnsi="Times New Roman" w:cs="Times New Roman"/>
        </w:rPr>
        <w:t>,</w:t>
      </w:r>
      <w:r w:rsidR="00590A63" w:rsidRPr="00EF1AEC">
        <w:rPr>
          <w:rFonts w:ascii="Times New Roman" w:hAnsi="Times New Roman" w:cs="Times New Roman"/>
        </w:rPr>
        <w:t xml:space="preserve"> </w:t>
      </w:r>
      <w:r w:rsidR="00EA495C" w:rsidRPr="00EF1AEC">
        <w:rPr>
          <w:rFonts w:ascii="Times New Roman" w:hAnsi="Times New Roman" w:cs="Times New Roman"/>
        </w:rPr>
        <w:t>if</w:t>
      </w:r>
      <w:r w:rsidR="002A5D31" w:rsidRPr="00EF1AEC">
        <w:rPr>
          <w:rFonts w:ascii="Times New Roman" w:hAnsi="Times New Roman" w:cs="Times New Roman"/>
        </w:rPr>
        <w:t xml:space="preserve"> </w:t>
      </w:r>
      <w:r w:rsidR="002F56E0" w:rsidRPr="00EF1AEC">
        <w:rPr>
          <w:rFonts w:ascii="Times New Roman" w:hAnsi="Times New Roman" w:cs="Times New Roman"/>
        </w:rPr>
        <w:t xml:space="preserve">dominant </w:t>
      </w:r>
      <w:r w:rsidR="00590A63" w:rsidRPr="00EF1AEC">
        <w:rPr>
          <w:rFonts w:ascii="Times New Roman" w:hAnsi="Times New Roman" w:cs="Times New Roman"/>
        </w:rPr>
        <w:t xml:space="preserve">host-symbiont </w:t>
      </w:r>
      <w:r w:rsidR="002F56E0" w:rsidRPr="00EF1AEC">
        <w:rPr>
          <w:rFonts w:ascii="Times New Roman" w:hAnsi="Times New Roman" w:cs="Times New Roman"/>
        </w:rPr>
        <w:t xml:space="preserve">interactions </w:t>
      </w:r>
      <w:r w:rsidR="00EA495C" w:rsidRPr="00EF1AEC">
        <w:rPr>
          <w:rFonts w:ascii="Times New Roman" w:hAnsi="Times New Roman" w:cs="Times New Roman"/>
        </w:rPr>
        <w:t xml:space="preserve">occur </w:t>
      </w:r>
      <w:r w:rsidR="002F56E0" w:rsidRPr="00EF1AEC">
        <w:rPr>
          <w:rFonts w:ascii="Times New Roman" w:hAnsi="Times New Roman" w:cs="Times New Roman"/>
        </w:rPr>
        <w:t xml:space="preserve">within </w:t>
      </w:r>
      <w:r w:rsidR="00EA495C" w:rsidRPr="00EF1AEC">
        <w:rPr>
          <w:rFonts w:ascii="Times New Roman" w:hAnsi="Times New Roman" w:cs="Times New Roman"/>
        </w:rPr>
        <w:t>a</w:t>
      </w:r>
      <w:r w:rsidR="002F56E0" w:rsidRPr="00EF1AEC">
        <w:rPr>
          <w:rFonts w:ascii="Times New Roman" w:hAnsi="Times New Roman" w:cs="Times New Roman"/>
        </w:rPr>
        <w:t xml:space="preserve"> context of </w:t>
      </w:r>
      <w:r w:rsidR="00590A63" w:rsidRPr="00EF1AEC">
        <w:rPr>
          <w:rFonts w:ascii="Times New Roman" w:hAnsi="Times New Roman" w:cs="Times New Roman"/>
        </w:rPr>
        <w:t xml:space="preserve">host </w:t>
      </w:r>
      <w:proofErr w:type="spellStart"/>
      <w:r w:rsidR="00590A63" w:rsidRPr="00EF1AEC">
        <w:rPr>
          <w:rFonts w:ascii="Times New Roman" w:hAnsi="Times New Roman" w:cs="Times New Roman"/>
        </w:rPr>
        <w:t>generalism</w:t>
      </w:r>
      <w:proofErr w:type="spellEnd"/>
      <w:r w:rsidR="002F56E0" w:rsidRPr="00EF1AEC">
        <w:rPr>
          <w:rFonts w:ascii="Times New Roman" w:hAnsi="Times New Roman" w:cs="Times New Roman"/>
        </w:rPr>
        <w:t xml:space="preserve"> </w:t>
      </w:r>
      <w:r w:rsidR="002F56E0" w:rsidRPr="00EF1AEC">
        <w:rPr>
          <w:rFonts w:ascii="Times New Roman" w:hAnsi="Times New Roman" w:cs="Times New Roman"/>
        </w:rPr>
        <w:fldChar w:fldCharType="begin"/>
      </w:r>
      <w:r w:rsidR="002F56E0" w:rsidRPr="00EF1AEC">
        <w:rPr>
          <w:rFonts w:ascii="Times New Roman" w:hAnsi="Times New Roman" w:cs="Times New Roman"/>
        </w:rPr>
        <w:instrText xml:space="preserve"> ADDIN EN.CITE &lt;EndNote&gt;&lt;Cite&gt;&lt;Author&gt;Charleston&lt;/Author&gt;&lt;Year&gt;2002&lt;/Year&gt;&lt;RecNum&gt;51&lt;/RecNum&gt;&lt;DisplayText&gt;(Charleston &amp;amp; Robertson 2002)&lt;/DisplayText&gt;&lt;record&gt;&lt;rec-number&gt;51&lt;/rec-number&gt;&lt;foreign-keys&gt;&lt;key app="EN" db-id="x0tfewrx6v00a6et95bves2m9fte0e5fess2" timestamp="1519336405"&gt;51&lt;/key&gt;&lt;/foreign-keys&gt;&lt;ref-type name="Journal Article"&gt;17&lt;/ref-type&gt;&lt;contributors&gt;&lt;authors&gt;&lt;author&gt;Charleston, MA&lt;/author&gt;&lt;author&gt;Robertson, DL&lt;/author&gt;&lt;/authors&gt;&lt;/contributors&gt;&lt;titles&gt;&lt;title&gt;Preferential host switching by primate lentiviruses can account for phylogenetic similarity with the primate phylogeny&lt;/title&gt;&lt;secondary-title&gt;Systematic biology&lt;/secondary-title&gt;&lt;/titles&gt;&lt;periodical&gt;&lt;full-title&gt;Systematic biology&lt;/full-title&gt;&lt;/periodical&gt;&lt;pages&gt;528-535&lt;/pages&gt;&lt;volume&gt;51&lt;/volume&gt;&lt;number&gt;3&lt;/number&gt;&lt;dates&gt;&lt;year&gt;2002&lt;/year&gt;&lt;/dates&gt;&lt;isbn&gt;1076-836X&lt;/isbn&gt;&lt;urls&gt;&lt;/urls&gt;&lt;/record&gt;&lt;/Cite&gt;&lt;/EndNote&gt;</w:instrText>
      </w:r>
      <w:r w:rsidR="002F56E0" w:rsidRPr="00EF1AEC">
        <w:rPr>
          <w:rFonts w:ascii="Times New Roman" w:hAnsi="Times New Roman" w:cs="Times New Roman"/>
        </w:rPr>
        <w:fldChar w:fldCharType="separate"/>
      </w:r>
      <w:r w:rsidR="002F56E0" w:rsidRPr="00EF1AEC">
        <w:rPr>
          <w:rFonts w:ascii="Times New Roman" w:hAnsi="Times New Roman" w:cs="Times New Roman"/>
          <w:noProof/>
        </w:rPr>
        <w:t>(Charleston &amp; Robertson 2002)</w:t>
      </w:r>
      <w:r w:rsidR="002F56E0" w:rsidRPr="00EF1AEC">
        <w:rPr>
          <w:rFonts w:ascii="Times New Roman" w:hAnsi="Times New Roman" w:cs="Times New Roman"/>
        </w:rPr>
        <w:fldChar w:fldCharType="end"/>
      </w:r>
      <w:r w:rsidR="002F56E0" w:rsidRPr="00EF1AEC">
        <w:rPr>
          <w:rFonts w:ascii="Times New Roman" w:hAnsi="Times New Roman" w:cs="Times New Roman"/>
        </w:rPr>
        <w:t xml:space="preserve">, </w:t>
      </w:r>
      <w:r w:rsidR="00EA495C" w:rsidRPr="00EF1AEC">
        <w:rPr>
          <w:rFonts w:ascii="Times New Roman" w:hAnsi="Times New Roman" w:cs="Times New Roman"/>
        </w:rPr>
        <w:t xml:space="preserve">then </w:t>
      </w:r>
      <w:r w:rsidR="002F56E0" w:rsidRPr="00EF1AEC">
        <w:rPr>
          <w:rFonts w:ascii="Times New Roman" w:hAnsi="Times New Roman" w:cs="Times New Roman"/>
        </w:rPr>
        <w:t xml:space="preserve">host-symbiont phylogenetic congruence </w:t>
      </w:r>
      <w:r w:rsidR="00EA495C" w:rsidRPr="00EF1AEC">
        <w:rPr>
          <w:rFonts w:ascii="Times New Roman" w:hAnsi="Times New Roman" w:cs="Times New Roman"/>
        </w:rPr>
        <w:t xml:space="preserve">may actually be </w:t>
      </w:r>
      <w:r w:rsidR="002F56E0" w:rsidRPr="00EF1AEC">
        <w:rPr>
          <w:rFonts w:ascii="Times New Roman" w:hAnsi="Times New Roman" w:cs="Times New Roman"/>
        </w:rPr>
        <w:t>high</w:t>
      </w:r>
      <w:r w:rsidR="00F24F27" w:rsidRPr="00EF1AEC">
        <w:rPr>
          <w:rFonts w:ascii="Times New Roman" w:hAnsi="Times New Roman" w:cs="Times New Roman"/>
        </w:rPr>
        <w:t xml:space="preserve"> given </w:t>
      </w:r>
      <w:proofErr w:type="spellStart"/>
      <w:r w:rsidR="00F24F27" w:rsidRPr="00EF1AEC">
        <w:rPr>
          <w:rFonts w:ascii="Times New Roman" w:hAnsi="Times New Roman" w:cs="Times New Roman"/>
        </w:rPr>
        <w:t>generalism</w:t>
      </w:r>
      <w:proofErr w:type="spellEnd"/>
      <w:r w:rsidR="002F56E0" w:rsidRPr="00EF1AEC">
        <w:rPr>
          <w:rFonts w:ascii="Times New Roman" w:hAnsi="Times New Roman" w:cs="Times New Roman"/>
        </w:rPr>
        <w:t xml:space="preserve">. </w:t>
      </w:r>
      <w:r w:rsidR="00590A63" w:rsidRPr="00EF1AEC">
        <w:rPr>
          <w:rFonts w:ascii="Times New Roman" w:hAnsi="Times New Roman" w:cs="Times New Roman"/>
        </w:rPr>
        <w:t xml:space="preserve">Finally, no consistent pattern </w:t>
      </w:r>
      <w:r w:rsidR="00EA495C" w:rsidRPr="00EF1AEC">
        <w:rPr>
          <w:rFonts w:ascii="Times New Roman" w:hAnsi="Times New Roman" w:cs="Times New Roman"/>
        </w:rPr>
        <w:t>may be ap</w:t>
      </w:r>
      <w:r w:rsidR="00590A63" w:rsidRPr="00EF1AEC">
        <w:rPr>
          <w:rFonts w:ascii="Times New Roman" w:hAnsi="Times New Roman" w:cs="Times New Roman"/>
        </w:rPr>
        <w:t>p</w:t>
      </w:r>
      <w:r w:rsidR="00EA495C" w:rsidRPr="00EF1AEC">
        <w:rPr>
          <w:rFonts w:ascii="Times New Roman" w:hAnsi="Times New Roman" w:cs="Times New Roman"/>
        </w:rPr>
        <w:t>a</w:t>
      </w:r>
      <w:r w:rsidR="00590A63" w:rsidRPr="00EF1AEC">
        <w:rPr>
          <w:rFonts w:ascii="Times New Roman" w:hAnsi="Times New Roman" w:cs="Times New Roman"/>
        </w:rPr>
        <w:t>rent between host specificity and host-symbiont phylogenetic congruence.</w:t>
      </w:r>
      <w:commentRangeEnd w:id="19"/>
      <w:r w:rsidR="004805E5">
        <w:rPr>
          <w:rStyle w:val="CommentReference"/>
        </w:rPr>
        <w:commentReference w:id="19"/>
      </w:r>
      <w:r w:rsidR="00590A63" w:rsidRPr="00EF1AEC">
        <w:rPr>
          <w:rFonts w:ascii="Times New Roman" w:hAnsi="Times New Roman" w:cs="Times New Roman"/>
        </w:rPr>
        <w:t xml:space="preserve"> </w:t>
      </w:r>
      <w:r w:rsidR="00F21CC0" w:rsidRPr="00EF1AEC">
        <w:rPr>
          <w:rFonts w:ascii="Times New Roman" w:hAnsi="Times New Roman" w:cs="Times New Roman"/>
        </w:rPr>
        <w:t>W</w:t>
      </w:r>
      <w:r w:rsidR="00D2009E" w:rsidRPr="00EF1AEC">
        <w:rPr>
          <w:rFonts w:ascii="Times New Roman" w:hAnsi="Times New Roman" w:cs="Times New Roman"/>
        </w:rPr>
        <w:t xml:space="preserve">e </w:t>
      </w:r>
      <w:r w:rsidR="00F21CC0" w:rsidRPr="00EF1AEC">
        <w:rPr>
          <w:rFonts w:ascii="Times New Roman" w:hAnsi="Times New Roman" w:cs="Times New Roman"/>
        </w:rPr>
        <w:t xml:space="preserve">also </w:t>
      </w:r>
      <w:r w:rsidR="00E6698A" w:rsidRPr="00EF1AEC">
        <w:rPr>
          <w:rFonts w:ascii="Times New Roman" w:hAnsi="Times New Roman" w:cs="Times New Roman"/>
        </w:rPr>
        <w:t>consider</w:t>
      </w:r>
      <w:r w:rsidR="00D2009E" w:rsidRPr="00EF1AEC">
        <w:rPr>
          <w:rFonts w:ascii="Times New Roman" w:hAnsi="Times New Roman" w:cs="Times New Roman"/>
        </w:rPr>
        <w:t xml:space="preserve"> the relevance of mode of transmission, </w:t>
      </w:r>
      <w:r w:rsidR="00F263F3" w:rsidRPr="00EF1AEC">
        <w:rPr>
          <w:rFonts w:ascii="Times New Roman" w:hAnsi="Times New Roman" w:cs="Times New Roman"/>
        </w:rPr>
        <w:t xml:space="preserve">to test the general expectation that vertical transmission </w:t>
      </w:r>
      <w:r w:rsidR="00D2009E" w:rsidRPr="00EF1AEC">
        <w:rPr>
          <w:rFonts w:ascii="Times New Roman" w:hAnsi="Times New Roman" w:cs="Times New Roman"/>
        </w:rPr>
        <w:t>promote</w:t>
      </w:r>
      <w:r w:rsidR="00F263F3" w:rsidRPr="00EF1AEC">
        <w:rPr>
          <w:rFonts w:ascii="Times New Roman" w:hAnsi="Times New Roman" w:cs="Times New Roman"/>
        </w:rPr>
        <w:t>s</w:t>
      </w:r>
      <w:r w:rsidR="00D2009E" w:rsidRPr="00EF1AEC">
        <w:rPr>
          <w:rFonts w:ascii="Times New Roman" w:hAnsi="Times New Roman" w:cs="Times New Roman"/>
        </w:rPr>
        <w:t xml:space="preserve"> greater </w:t>
      </w:r>
      <w:r w:rsidR="0092133B" w:rsidRPr="00EF1AEC">
        <w:rPr>
          <w:rFonts w:ascii="Times New Roman" w:hAnsi="Times New Roman" w:cs="Times New Roman"/>
        </w:rPr>
        <w:t xml:space="preserve">phylogenetic </w:t>
      </w:r>
      <w:r w:rsidR="00D2009E" w:rsidRPr="00EF1AEC">
        <w:rPr>
          <w:rFonts w:ascii="Times New Roman" w:hAnsi="Times New Roman" w:cs="Times New Roman"/>
        </w:rPr>
        <w:t>congruence</w:t>
      </w:r>
      <w:r w:rsidR="001810B6" w:rsidRPr="00EF1AEC">
        <w:rPr>
          <w:rFonts w:ascii="Times New Roman" w:hAnsi="Times New Roman" w:cs="Times New Roman"/>
        </w:rPr>
        <w:t xml:space="preserve"> </w:t>
      </w:r>
      <w:r w:rsidR="001810B6" w:rsidRPr="00EF1AEC">
        <w:rPr>
          <w:rFonts w:ascii="Times New Roman" w:hAnsi="Times New Roman" w:cs="Times New Roman"/>
        </w:rPr>
        <w:fldChar w:fldCharType="begin">
          <w:fldData xml:space="preserve">PEVuZE5vdGU+PENpdGU+PEF1dGhvcj5Nb3JhbjwvQXV0aG9yPjxZZWFyPjIwMDg8L1llYXI+PFJl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=
</w:fldData>
        </w:fldChar>
      </w:r>
      <w:r w:rsidR="00B53B87" w:rsidRPr="00EF1AEC">
        <w:rPr>
          <w:rFonts w:ascii="Times New Roman" w:hAnsi="Times New Roman" w:cs="Times New Roman"/>
        </w:rPr>
        <w:instrText xml:space="preserve"> ADDIN EN.CITE </w:instrText>
      </w:r>
      <w:r w:rsidR="00B53B87" w:rsidRPr="00EF1AEC">
        <w:rPr>
          <w:rFonts w:ascii="Times New Roman" w:hAnsi="Times New Roman" w:cs="Times New Roman"/>
        </w:rPr>
        <w:fldChar w:fldCharType="begin">
          <w:fldData xml:space="preserve">PEVuZE5vdGU+PENpdGU+PEF1dGhvcj5Nb3JhbjwvQXV0aG9yPjxZZWFyPjIwMDg8L1llYXI+PFJl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=
</w:fldData>
        </w:fldChar>
      </w:r>
      <w:r w:rsidR="00B53B87" w:rsidRPr="00EF1AEC">
        <w:rPr>
          <w:rFonts w:ascii="Times New Roman" w:hAnsi="Times New Roman" w:cs="Times New Roman"/>
        </w:rPr>
        <w:instrText xml:space="preserve"> ADDIN EN.CITE.DATA </w:instrText>
      </w:r>
      <w:r w:rsidR="00B53B87" w:rsidRPr="00EF1AEC">
        <w:rPr>
          <w:rFonts w:ascii="Times New Roman" w:hAnsi="Times New Roman" w:cs="Times New Roman"/>
        </w:rPr>
      </w:r>
      <w:r w:rsidR="00B53B87" w:rsidRPr="00EF1AEC">
        <w:rPr>
          <w:rFonts w:ascii="Times New Roman" w:hAnsi="Times New Roman" w:cs="Times New Roman"/>
        </w:rPr>
        <w:fldChar w:fldCharType="end"/>
      </w:r>
      <w:r w:rsidR="001810B6" w:rsidRPr="00EF1AEC">
        <w:rPr>
          <w:rFonts w:ascii="Times New Roman" w:hAnsi="Times New Roman" w:cs="Times New Roman"/>
        </w:rPr>
      </w:r>
      <w:r w:rsidR="001810B6" w:rsidRPr="00EF1AEC">
        <w:rPr>
          <w:rFonts w:ascii="Times New Roman" w:hAnsi="Times New Roman" w:cs="Times New Roman"/>
        </w:rPr>
        <w:fldChar w:fldCharType="separate"/>
      </w:r>
      <w:r w:rsidR="00B53B87" w:rsidRPr="00EF1AEC">
        <w:rPr>
          <w:rFonts w:ascii="Times New Roman" w:hAnsi="Times New Roman" w:cs="Times New Roman"/>
          <w:noProof/>
        </w:rPr>
        <w:t xml:space="preserve">(Nieberding &amp; </w:t>
      </w:r>
      <w:r w:rsidR="00B53B87" w:rsidRPr="00EF1AEC">
        <w:rPr>
          <w:rFonts w:ascii="Times New Roman" w:hAnsi="Times New Roman" w:cs="Times New Roman"/>
          <w:noProof/>
        </w:rPr>
        <w:lastRenderedPageBreak/>
        <w:t>Olivieri 2007; Moran</w:t>
      </w:r>
      <w:r w:rsidR="00B53B87" w:rsidRPr="00EF1AEC">
        <w:rPr>
          <w:rFonts w:ascii="Times New Roman" w:hAnsi="Times New Roman" w:cs="Times New Roman"/>
          <w:i/>
          <w:noProof/>
        </w:rPr>
        <w:t xml:space="preserve"> et al.</w:t>
      </w:r>
      <w:r w:rsidR="00B53B87" w:rsidRPr="00EF1AEC">
        <w:rPr>
          <w:rFonts w:ascii="Times New Roman" w:hAnsi="Times New Roman" w:cs="Times New Roman"/>
          <w:noProof/>
        </w:rPr>
        <w:t xml:space="preserve"> 2008; Ebert 2013)</w:t>
      </w:r>
      <w:r w:rsidR="001810B6" w:rsidRPr="00EF1AEC">
        <w:rPr>
          <w:rFonts w:ascii="Times New Roman" w:hAnsi="Times New Roman" w:cs="Times New Roman"/>
        </w:rPr>
        <w:fldChar w:fldCharType="end"/>
      </w:r>
      <w:r w:rsidR="001810B6" w:rsidRPr="00EF1AEC">
        <w:rPr>
          <w:rFonts w:ascii="Times New Roman" w:hAnsi="Times New Roman" w:cs="Times New Roman"/>
        </w:rPr>
        <w:t>.</w:t>
      </w:r>
      <w:r w:rsidR="00415930" w:rsidRPr="00EF1AEC">
        <w:rPr>
          <w:rFonts w:ascii="Times New Roman" w:hAnsi="Times New Roman" w:cs="Times New Roman"/>
        </w:rPr>
        <w:t xml:space="preserve"> Lastly, we </w:t>
      </w:r>
      <w:r w:rsidR="00EB6E76" w:rsidRPr="00EF1AEC">
        <w:rPr>
          <w:rFonts w:ascii="Times New Roman" w:hAnsi="Times New Roman" w:cs="Times New Roman"/>
        </w:rPr>
        <w:t>examine</w:t>
      </w:r>
      <w:r w:rsidR="00945EDC" w:rsidRPr="00EF1AEC">
        <w:rPr>
          <w:rFonts w:ascii="Times New Roman" w:hAnsi="Times New Roman" w:cs="Times New Roman"/>
        </w:rPr>
        <w:t xml:space="preserve"> </w:t>
      </w:r>
      <w:r w:rsidR="00415930" w:rsidRPr="00EF1AEC">
        <w:rPr>
          <w:rFonts w:ascii="Times New Roman" w:hAnsi="Times New Roman" w:cs="Times New Roman"/>
        </w:rPr>
        <w:t>the influence of e</w:t>
      </w:r>
      <w:r w:rsidR="001444B4" w:rsidRPr="00EF1AEC">
        <w:rPr>
          <w:rFonts w:ascii="Times New Roman" w:hAnsi="Times New Roman" w:cs="Times New Roman"/>
        </w:rPr>
        <w:t xml:space="preserve">ndosymbiosis </w:t>
      </w:r>
      <w:r w:rsidR="00415930" w:rsidRPr="00EF1AEC">
        <w:rPr>
          <w:rFonts w:ascii="Times New Roman" w:hAnsi="Times New Roman" w:cs="Times New Roman"/>
        </w:rPr>
        <w:t xml:space="preserve">versus </w:t>
      </w:r>
      <w:proofErr w:type="spellStart"/>
      <w:r w:rsidR="00415930" w:rsidRPr="00EF1AEC">
        <w:rPr>
          <w:rFonts w:ascii="Times New Roman" w:hAnsi="Times New Roman" w:cs="Times New Roman"/>
        </w:rPr>
        <w:t>ectosymbio</w:t>
      </w:r>
      <w:r w:rsidR="001444B4" w:rsidRPr="00EF1AEC">
        <w:rPr>
          <w:rFonts w:ascii="Times New Roman" w:hAnsi="Times New Roman" w:cs="Times New Roman"/>
        </w:rPr>
        <w:t>sis</w:t>
      </w:r>
      <w:proofErr w:type="spellEnd"/>
      <w:r w:rsidR="00415930" w:rsidRPr="00EF1AEC">
        <w:rPr>
          <w:rFonts w:ascii="Times New Roman" w:hAnsi="Times New Roman" w:cs="Times New Roman"/>
        </w:rPr>
        <w:t xml:space="preserve">. </w:t>
      </w:r>
      <w:r w:rsidR="005F160C" w:rsidRPr="00EF1AEC">
        <w:rPr>
          <w:rFonts w:ascii="Times New Roman" w:hAnsi="Times New Roman" w:cs="Times New Roman"/>
        </w:rPr>
        <w:t xml:space="preserve">Given that endosymbionts </w:t>
      </w:r>
      <w:commentRangeStart w:id="20"/>
      <w:r w:rsidR="005F160C" w:rsidRPr="00EF1AEC">
        <w:rPr>
          <w:rFonts w:ascii="Times New Roman" w:hAnsi="Times New Roman" w:cs="Times New Roman"/>
        </w:rPr>
        <w:t>are</w:t>
      </w:r>
      <w:r w:rsidR="00415930" w:rsidRPr="00EF1AEC">
        <w:rPr>
          <w:rFonts w:ascii="Times New Roman" w:hAnsi="Times New Roman" w:cs="Times New Roman"/>
        </w:rPr>
        <w:t xml:space="preserve"> fully enclosed within the </w:t>
      </w:r>
      <w:r w:rsidR="00422756" w:rsidRPr="00EF1AEC">
        <w:rPr>
          <w:rFonts w:ascii="Times New Roman" w:hAnsi="Times New Roman" w:cs="Times New Roman"/>
        </w:rPr>
        <w:t>host</w:t>
      </w:r>
      <w:commentRangeEnd w:id="20"/>
      <w:r w:rsidR="00FC46FB">
        <w:rPr>
          <w:rStyle w:val="CommentReference"/>
        </w:rPr>
        <w:commentReference w:id="20"/>
      </w:r>
      <w:r w:rsidR="00415930" w:rsidRPr="00EF1AEC">
        <w:rPr>
          <w:rFonts w:ascii="Times New Roman" w:hAnsi="Times New Roman" w:cs="Times New Roman"/>
        </w:rPr>
        <w:t xml:space="preserve">, </w:t>
      </w:r>
      <w:r w:rsidR="005F160C" w:rsidRPr="00EF1AEC">
        <w:rPr>
          <w:rFonts w:ascii="Times New Roman" w:hAnsi="Times New Roman" w:cs="Times New Roman"/>
        </w:rPr>
        <w:t xml:space="preserve">they may be subject to greater selection for specialization than </w:t>
      </w:r>
      <w:proofErr w:type="spellStart"/>
      <w:r w:rsidR="005F160C" w:rsidRPr="00EF1AEC">
        <w:rPr>
          <w:rFonts w:ascii="Times New Roman" w:hAnsi="Times New Roman" w:cs="Times New Roman"/>
        </w:rPr>
        <w:t>ecto</w:t>
      </w:r>
      <w:r w:rsidR="00E2628B" w:rsidRPr="00EF1AEC">
        <w:rPr>
          <w:rFonts w:ascii="Times New Roman" w:hAnsi="Times New Roman" w:cs="Times New Roman"/>
        </w:rPr>
        <w:t>symbionts</w:t>
      </w:r>
      <w:proofErr w:type="spellEnd"/>
      <w:r w:rsidR="005F160C" w:rsidRPr="00EF1AEC">
        <w:rPr>
          <w:rFonts w:ascii="Times New Roman" w:hAnsi="Times New Roman" w:cs="Times New Roman"/>
        </w:rPr>
        <w:t xml:space="preserve"> </w:t>
      </w:r>
      <w:r w:rsidR="000E6E06" w:rsidRPr="00EF1AEC">
        <w:rPr>
          <w:rFonts w:ascii="Times New Roman" w:hAnsi="Times New Roman" w:cs="Times New Roman"/>
        </w:rPr>
        <w:fldChar w:fldCharType="begin"/>
      </w:r>
      <w:r w:rsidR="000E6E06" w:rsidRPr="00EF1AEC">
        <w:rPr>
          <w:rFonts w:ascii="Times New Roman" w:hAnsi="Times New Roman" w:cs="Times New Roman"/>
        </w:rPr>
        <w:instrText xml:space="preserve"> ADDIN EN.CITE &lt;EndNote&gt;&lt;Cite&gt;&lt;Author&gt;Poulin&lt;/Author&gt;&lt;Year&gt;2007&lt;/Year&gt;&lt;RecNum&gt;21&lt;/RecNum&gt;&lt;DisplayText&gt;(Poulin 2007; Schmid Hempel 2011)&lt;/DisplayText&gt;&lt;record&gt;&lt;rec-number&gt;21&lt;/rec-number&gt;&lt;foreign-keys&gt;&lt;key app="EN" db-id="x0tfewrx6v00a6et95bves2m9fte0e5fess2" timestamp="1518171413"&gt;21&lt;/key&gt;&lt;/foreign-keys&gt;&lt;ref-type name="Book"&gt;6&lt;/ref-type&gt;&lt;contributors&gt;&lt;authors&gt;&lt;author&gt;Poulin, Robert&lt;/author&gt;&lt;/authors&gt;&lt;/contributors&gt;&lt;titles&gt;&lt;title&gt;Evolutionary ecology of parasites&lt;/title&gt;&lt;/titles&gt;&lt;dates&gt;&lt;year&gt;2007&lt;/year&gt;&lt;/dates&gt;&lt;publisher&gt;Princeton university press&lt;/publisher&gt;&lt;isbn&gt;1400840805&lt;/isbn&gt;&lt;urls&gt;&lt;/urls&gt;&lt;/record&gt;&lt;/Cite&gt;&lt;Cite&gt;&lt;Author&gt;Schmid Hempel&lt;/Author&gt;&lt;Year&gt;2011&lt;/Year&gt;&lt;RecNum&gt;6&lt;/RecNum&gt;&lt;record&gt;&lt;rec-number&gt;6&lt;/rec-number&gt;&lt;foreign-keys&gt;&lt;key app="EN" db-id="x0tfewrx6v00a6et95bves2m9fte0e5fess2" timestamp="1511727656"&gt;6&lt;/key&gt;&lt;/foreign-keys&gt;&lt;ref-type name="Book"&gt;6&lt;/ref-type&gt;&lt;contributors&gt;&lt;authors&gt;&lt;author&gt;Schmid Hempel, Paul&lt;/author&gt;&lt;/authors&gt;&lt;/contributors&gt;&lt;titles&gt;&lt;title&gt;Evolutionary parasitologythe integrated study of infections, immunology, ecology, and genetics&lt;/title&gt;&lt;/titles&gt;&lt;dates&gt;&lt;year&gt;2011&lt;/year&gt;&lt;/dates&gt;&lt;urls&gt;&lt;/urls&gt;&lt;/record&gt;&lt;/Cite&gt;&lt;/EndNote&gt;</w:instrText>
      </w:r>
      <w:r w:rsidR="000E6E06" w:rsidRPr="00EF1AEC">
        <w:rPr>
          <w:rFonts w:ascii="Times New Roman" w:hAnsi="Times New Roman" w:cs="Times New Roman"/>
        </w:rPr>
        <w:fldChar w:fldCharType="separate"/>
      </w:r>
      <w:r w:rsidR="000E6E06" w:rsidRPr="00EF1AEC">
        <w:rPr>
          <w:rFonts w:ascii="Times New Roman" w:hAnsi="Times New Roman" w:cs="Times New Roman"/>
          <w:noProof/>
        </w:rPr>
        <w:t>(Poulin 2007; Schmid Hempel 2011)</w:t>
      </w:r>
      <w:r w:rsidR="000E6E06" w:rsidRPr="00EF1AEC">
        <w:rPr>
          <w:rFonts w:ascii="Times New Roman" w:hAnsi="Times New Roman" w:cs="Times New Roman"/>
        </w:rPr>
        <w:fldChar w:fldCharType="end"/>
      </w:r>
      <w:r w:rsidR="005F160C" w:rsidRPr="00EF1AEC">
        <w:rPr>
          <w:rFonts w:ascii="Times New Roman" w:hAnsi="Times New Roman" w:cs="Times New Roman"/>
        </w:rPr>
        <w:t xml:space="preserve">, which may translate </w:t>
      </w:r>
      <w:r w:rsidR="00422756" w:rsidRPr="00EF1AEC">
        <w:rPr>
          <w:rFonts w:ascii="Times New Roman" w:hAnsi="Times New Roman" w:cs="Times New Roman"/>
        </w:rPr>
        <w:t>in</w:t>
      </w:r>
      <w:r w:rsidR="005F160C" w:rsidRPr="00EF1AEC">
        <w:rPr>
          <w:rFonts w:ascii="Times New Roman" w:hAnsi="Times New Roman" w:cs="Times New Roman"/>
        </w:rPr>
        <w:t xml:space="preserve">to </w:t>
      </w:r>
      <w:r w:rsidR="00422756" w:rsidRPr="00EF1AEC">
        <w:rPr>
          <w:rFonts w:ascii="Times New Roman" w:hAnsi="Times New Roman" w:cs="Times New Roman"/>
        </w:rPr>
        <w:t>tighter association</w:t>
      </w:r>
      <w:r w:rsidR="00670BE5" w:rsidRPr="00EF1AEC">
        <w:rPr>
          <w:rFonts w:ascii="Times New Roman" w:hAnsi="Times New Roman" w:cs="Times New Roman"/>
        </w:rPr>
        <w:t>s</w:t>
      </w:r>
      <w:r w:rsidR="00D76769" w:rsidRPr="00EF1AEC">
        <w:rPr>
          <w:rFonts w:ascii="Times New Roman" w:hAnsi="Times New Roman" w:cs="Times New Roman"/>
        </w:rPr>
        <w:t xml:space="preserve">, and </w:t>
      </w:r>
      <w:r w:rsidR="00096558" w:rsidRPr="00EF1AEC">
        <w:rPr>
          <w:rFonts w:ascii="Times New Roman" w:hAnsi="Times New Roman" w:cs="Times New Roman"/>
        </w:rPr>
        <w:t>higher level</w:t>
      </w:r>
      <w:r w:rsidR="00D76769" w:rsidRPr="00EF1AEC">
        <w:rPr>
          <w:rFonts w:ascii="Times New Roman" w:hAnsi="Times New Roman" w:cs="Times New Roman"/>
        </w:rPr>
        <w:t>s</w:t>
      </w:r>
      <w:r w:rsidR="00096558" w:rsidRPr="00EF1AEC">
        <w:rPr>
          <w:rFonts w:ascii="Times New Roman" w:hAnsi="Times New Roman" w:cs="Times New Roman"/>
        </w:rPr>
        <w:t xml:space="preserve"> of </w:t>
      </w:r>
      <w:r w:rsidR="005F160C" w:rsidRPr="00EF1AEC">
        <w:rPr>
          <w:rFonts w:ascii="Times New Roman" w:hAnsi="Times New Roman" w:cs="Times New Roman"/>
        </w:rPr>
        <w:t>phylog</w:t>
      </w:r>
      <w:r w:rsidR="00415930" w:rsidRPr="00EF1AEC">
        <w:rPr>
          <w:rFonts w:ascii="Times New Roman" w:hAnsi="Times New Roman" w:cs="Times New Roman"/>
        </w:rPr>
        <w:t>enetic co</w:t>
      </w:r>
      <w:r w:rsidR="002F35FD" w:rsidRPr="00EF1AEC">
        <w:rPr>
          <w:rFonts w:ascii="Times New Roman" w:hAnsi="Times New Roman" w:cs="Times New Roman"/>
        </w:rPr>
        <w:t>ngruence</w:t>
      </w:r>
      <w:r w:rsidR="00415930" w:rsidRPr="00EF1AEC">
        <w:rPr>
          <w:rFonts w:ascii="Times New Roman" w:hAnsi="Times New Roman" w:cs="Times New Roman"/>
        </w:rPr>
        <w:t xml:space="preserve">. </w:t>
      </w:r>
      <w:r w:rsidR="00F5365B" w:rsidRPr="00EF1AEC">
        <w:rPr>
          <w:rFonts w:ascii="Times New Roman" w:hAnsi="Times New Roman" w:cs="Times New Roman"/>
        </w:rPr>
        <w:t xml:space="preserve">Taken together, our study constitutes </w:t>
      </w:r>
      <w:ins w:id="21" w:author="Microsoft Office User" w:date="2019-01-08T06:00:00Z">
        <w:r w:rsidR="00502EF5">
          <w:rPr>
            <w:rFonts w:ascii="Times New Roman" w:hAnsi="Times New Roman" w:cs="Times New Roman"/>
          </w:rPr>
          <w:t>the first</w:t>
        </w:r>
      </w:ins>
      <w:del w:id="22" w:author="Microsoft Office User" w:date="2019-01-08T06:00:00Z">
        <w:r w:rsidR="00F5365B" w:rsidRPr="00EF1AEC" w:rsidDel="00502EF5">
          <w:rPr>
            <w:rFonts w:ascii="Times New Roman" w:hAnsi="Times New Roman" w:cs="Times New Roman"/>
          </w:rPr>
          <w:delText>a</w:delText>
        </w:r>
      </w:del>
      <w:r w:rsidR="00F5365B" w:rsidRPr="00EF1AEC">
        <w:rPr>
          <w:rFonts w:ascii="Times New Roman" w:hAnsi="Times New Roman" w:cs="Times New Roman"/>
        </w:rPr>
        <w:t xml:space="preserve"> </w:t>
      </w:r>
      <w:proofErr w:type="spellStart"/>
      <w:r w:rsidR="00145B93" w:rsidRPr="00EF1AEC">
        <w:rPr>
          <w:rFonts w:ascii="Times New Roman" w:hAnsi="Times New Roman" w:cs="Times New Roman"/>
        </w:rPr>
        <w:t>broadscale</w:t>
      </w:r>
      <w:proofErr w:type="spellEnd"/>
      <w:r w:rsidR="00F5365B" w:rsidRPr="00EF1AEC">
        <w:rPr>
          <w:rFonts w:ascii="Times New Roman" w:hAnsi="Times New Roman" w:cs="Times New Roman"/>
        </w:rPr>
        <w:t xml:space="preserve"> test of host-symbiont phylogenetic congruence acro</w:t>
      </w:r>
      <w:r w:rsidR="001D79F0" w:rsidRPr="00EF1AEC">
        <w:rPr>
          <w:rFonts w:ascii="Times New Roman" w:hAnsi="Times New Roman" w:cs="Times New Roman"/>
        </w:rPr>
        <w:t>ss modes of symbiosis</w:t>
      </w:r>
      <w:r w:rsidR="00F5365B" w:rsidRPr="00EF1AEC">
        <w:rPr>
          <w:rFonts w:ascii="Times New Roman" w:hAnsi="Times New Roman" w:cs="Times New Roman"/>
        </w:rPr>
        <w:t xml:space="preserve"> and </w:t>
      </w:r>
      <w:r w:rsidR="00415930" w:rsidRPr="00EF1AEC">
        <w:rPr>
          <w:rFonts w:ascii="Times New Roman" w:hAnsi="Times New Roman" w:cs="Times New Roman"/>
        </w:rPr>
        <w:t xml:space="preserve">key </w:t>
      </w:r>
      <w:r w:rsidR="00F5365B" w:rsidRPr="00EF1AEC">
        <w:rPr>
          <w:rFonts w:ascii="Times New Roman" w:hAnsi="Times New Roman" w:cs="Times New Roman"/>
        </w:rPr>
        <w:t>aspects of</w:t>
      </w:r>
      <w:r w:rsidR="0083484A" w:rsidRPr="00EF1AEC">
        <w:rPr>
          <w:rFonts w:ascii="Times New Roman" w:hAnsi="Times New Roman" w:cs="Times New Roman"/>
        </w:rPr>
        <w:t xml:space="preserve"> host and symbiont life-history, </w:t>
      </w:r>
      <w:r w:rsidR="00714179" w:rsidRPr="00EF1AEC">
        <w:rPr>
          <w:rFonts w:ascii="Times New Roman" w:hAnsi="Times New Roman" w:cs="Times New Roman"/>
        </w:rPr>
        <w:t>providing</w:t>
      </w:r>
      <w:r w:rsidR="0083484A" w:rsidRPr="00EF1AEC">
        <w:rPr>
          <w:rFonts w:ascii="Times New Roman" w:hAnsi="Times New Roman" w:cs="Times New Roman"/>
        </w:rPr>
        <w:t xml:space="preserve"> </w:t>
      </w:r>
      <w:r w:rsidR="00145B93" w:rsidRPr="00EF1AEC">
        <w:rPr>
          <w:rFonts w:ascii="Times New Roman" w:hAnsi="Times New Roman" w:cs="Times New Roman"/>
        </w:rPr>
        <w:t xml:space="preserve">general </w:t>
      </w:r>
      <w:r w:rsidR="00670BE5" w:rsidRPr="00EF1AEC">
        <w:rPr>
          <w:rFonts w:ascii="Times New Roman" w:hAnsi="Times New Roman" w:cs="Times New Roman"/>
        </w:rPr>
        <w:t xml:space="preserve">implications for </w:t>
      </w:r>
      <w:r w:rsidR="0083484A" w:rsidRPr="00EF1AEC">
        <w:rPr>
          <w:rFonts w:ascii="Times New Roman" w:hAnsi="Times New Roman" w:cs="Times New Roman"/>
        </w:rPr>
        <w:t>understanding of the factors underlying symbiont host-shifts and speciation.</w:t>
      </w:r>
    </w:p>
    <w:p w14:paraId="688FC062" w14:textId="6929FEF1" w:rsidR="00A03B5C" w:rsidRDefault="00A03B5C" w:rsidP="00557DC5">
      <w:pPr>
        <w:spacing w:line="480" w:lineRule="auto"/>
        <w:rPr>
          <w:rFonts w:ascii="Times New Roman" w:hAnsi="Times New Roman" w:cs="Times New Roman"/>
          <w:u w:val="single"/>
        </w:rPr>
      </w:pPr>
    </w:p>
    <w:p w14:paraId="69AAB402" w14:textId="4E95A2B9" w:rsidR="00FC2D1C" w:rsidRPr="00F60E09" w:rsidRDefault="00F60E09" w:rsidP="00557DC5">
      <w:pPr>
        <w:spacing w:line="480" w:lineRule="auto"/>
        <w:rPr>
          <w:rFonts w:ascii="Times New Roman" w:hAnsi="Times New Roman" w:cs="Times New Roman"/>
        </w:rPr>
      </w:pPr>
      <w:commentRangeStart w:id="23"/>
      <w:r>
        <w:rPr>
          <w:rFonts w:ascii="Times New Roman" w:hAnsi="Times New Roman" w:cs="Times New Roman"/>
        </w:rPr>
        <w:t>C</w:t>
      </w:r>
      <w:r w:rsidR="00253DE6">
        <w:rPr>
          <w:rFonts w:ascii="Times New Roman" w:hAnsi="Times New Roman" w:cs="Times New Roman"/>
        </w:rPr>
        <w:t xml:space="preserve">onsidering </w:t>
      </w:r>
      <w:commentRangeStart w:id="24"/>
      <w:r w:rsidR="00253DE6">
        <w:rPr>
          <w:rFonts w:ascii="Times New Roman" w:hAnsi="Times New Roman" w:cs="Times New Roman"/>
        </w:rPr>
        <w:t>1</w:t>
      </w:r>
      <w:r w:rsidR="00182A1E">
        <w:rPr>
          <w:rFonts w:ascii="Times New Roman" w:hAnsi="Times New Roman" w:cs="Times New Roman"/>
        </w:rPr>
        <w:t>96</w:t>
      </w:r>
      <w:commentRangeEnd w:id="24"/>
      <w:r w:rsidR="00182A1E">
        <w:rPr>
          <w:rStyle w:val="CommentReference"/>
        </w:rPr>
        <w:commentReference w:id="24"/>
      </w:r>
      <w:r w:rsidR="00B56E86">
        <w:rPr>
          <w:rFonts w:ascii="Times New Roman" w:hAnsi="Times New Roman" w:cs="Times New Roman"/>
        </w:rPr>
        <w:t xml:space="preserve"> </w:t>
      </w:r>
      <w:r w:rsidR="00D42D08">
        <w:rPr>
          <w:rFonts w:ascii="Times New Roman" w:hAnsi="Times New Roman" w:cs="Times New Roman"/>
        </w:rPr>
        <w:t xml:space="preserve">published </w:t>
      </w:r>
      <w:commentRangeEnd w:id="23"/>
      <w:r w:rsidR="00502EF5">
        <w:rPr>
          <w:rStyle w:val="CommentReference"/>
        </w:rPr>
        <w:commentReference w:id="23"/>
      </w:r>
      <w:r w:rsidR="00B56E86">
        <w:rPr>
          <w:rFonts w:ascii="Times New Roman" w:hAnsi="Times New Roman" w:cs="Times New Roman"/>
        </w:rPr>
        <w:t xml:space="preserve">host-symbiont </w:t>
      </w:r>
      <w:proofErr w:type="spellStart"/>
      <w:r w:rsidR="00B56E86">
        <w:rPr>
          <w:rFonts w:ascii="Times New Roman" w:hAnsi="Times New Roman" w:cs="Times New Roman"/>
        </w:rPr>
        <w:t>co</w:t>
      </w:r>
      <w:r w:rsidR="00253DE6">
        <w:rPr>
          <w:rFonts w:ascii="Times New Roman" w:hAnsi="Times New Roman" w:cs="Times New Roman"/>
        </w:rPr>
        <w:t>phylogen</w:t>
      </w:r>
      <w:r w:rsidR="00B56E86">
        <w:rPr>
          <w:rFonts w:ascii="Times New Roman" w:hAnsi="Times New Roman" w:cs="Times New Roman"/>
        </w:rPr>
        <w:t>y</w:t>
      </w:r>
      <w:proofErr w:type="spellEnd"/>
      <w:r w:rsidR="00253DE6">
        <w:rPr>
          <w:rFonts w:ascii="Times New Roman" w:hAnsi="Times New Roman" w:cs="Times New Roman"/>
        </w:rPr>
        <w:t xml:space="preserve"> </w:t>
      </w:r>
      <w:r w:rsidR="00241F68">
        <w:rPr>
          <w:rFonts w:ascii="Times New Roman" w:hAnsi="Times New Roman" w:cs="Times New Roman"/>
        </w:rPr>
        <w:t>studies</w:t>
      </w:r>
      <w:r w:rsidR="00AC4A02">
        <w:rPr>
          <w:rFonts w:ascii="Times New Roman" w:hAnsi="Times New Roman" w:cs="Times New Roman"/>
        </w:rPr>
        <w:t xml:space="preserve">, </w:t>
      </w:r>
      <w:r w:rsidR="00FC6F92">
        <w:rPr>
          <w:rFonts w:ascii="Times New Roman" w:hAnsi="Times New Roman" w:cs="Times New Roman"/>
        </w:rPr>
        <w:t xml:space="preserve">including a wide </w:t>
      </w:r>
      <w:r w:rsidR="006D6FDD">
        <w:rPr>
          <w:rFonts w:ascii="Times New Roman" w:hAnsi="Times New Roman" w:cs="Times New Roman"/>
        </w:rPr>
        <w:t>spectrum</w:t>
      </w:r>
      <w:r w:rsidR="00FC6F92">
        <w:rPr>
          <w:rFonts w:ascii="Times New Roman" w:hAnsi="Times New Roman" w:cs="Times New Roman"/>
        </w:rPr>
        <w:t xml:space="preserve"> of</w:t>
      </w:r>
      <w:r w:rsidR="00A7295D">
        <w:rPr>
          <w:rFonts w:ascii="Times New Roman" w:hAnsi="Times New Roman" w:cs="Times New Roman"/>
        </w:rPr>
        <w:t xml:space="preserve"> </w:t>
      </w:r>
      <w:r w:rsidR="0040303B">
        <w:rPr>
          <w:rFonts w:ascii="Times New Roman" w:hAnsi="Times New Roman" w:cs="Times New Roman"/>
        </w:rPr>
        <w:t>host and symbiont tax</w:t>
      </w:r>
      <w:r w:rsidR="00FC6F92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, w</w:t>
      </w:r>
      <w:r w:rsidR="0003400D">
        <w:rPr>
          <w:rFonts w:ascii="Times New Roman" w:hAnsi="Times New Roman" w:cs="Times New Roman"/>
        </w:rPr>
        <w:t>e fou</w:t>
      </w:r>
      <w:r w:rsidR="00FC2D1C">
        <w:rPr>
          <w:rFonts w:ascii="Times New Roman" w:hAnsi="Times New Roman" w:cs="Times New Roman"/>
        </w:rPr>
        <w:t xml:space="preserve">nd </w:t>
      </w:r>
      <w:r w:rsidR="0053642E">
        <w:rPr>
          <w:rFonts w:ascii="Times New Roman" w:hAnsi="Times New Roman" w:cs="Times New Roman"/>
        </w:rPr>
        <w:t xml:space="preserve">support that host </w:t>
      </w:r>
      <w:r w:rsidR="003C0A5B">
        <w:rPr>
          <w:rFonts w:ascii="Times New Roman" w:hAnsi="Times New Roman" w:cs="Times New Roman"/>
        </w:rPr>
        <w:t>phylogeny</w:t>
      </w:r>
      <w:r w:rsidR="00253DE6">
        <w:rPr>
          <w:rFonts w:ascii="Times New Roman" w:hAnsi="Times New Roman" w:cs="Times New Roman"/>
        </w:rPr>
        <w:t xml:space="preserve"> </w:t>
      </w:r>
      <w:r w:rsidR="0053642E">
        <w:rPr>
          <w:rFonts w:ascii="Times New Roman" w:hAnsi="Times New Roman" w:cs="Times New Roman"/>
        </w:rPr>
        <w:t>and symbiont phylogen</w:t>
      </w:r>
      <w:r w:rsidR="003C0A5B">
        <w:rPr>
          <w:rFonts w:ascii="Times New Roman" w:hAnsi="Times New Roman" w:cs="Times New Roman"/>
        </w:rPr>
        <w:t>y</w:t>
      </w:r>
      <w:r w:rsidR="0053642E">
        <w:rPr>
          <w:rFonts w:ascii="Times New Roman" w:hAnsi="Times New Roman" w:cs="Times New Roman"/>
        </w:rPr>
        <w:t xml:space="preserve"> </w:t>
      </w:r>
      <w:r w:rsidR="00253DE6">
        <w:rPr>
          <w:rFonts w:ascii="Times New Roman" w:hAnsi="Times New Roman" w:cs="Times New Roman"/>
        </w:rPr>
        <w:t xml:space="preserve">show a </w:t>
      </w:r>
      <w:r w:rsidR="00FC2D1C">
        <w:rPr>
          <w:rFonts w:ascii="Times New Roman" w:hAnsi="Times New Roman" w:cs="Times New Roman"/>
        </w:rPr>
        <w:t xml:space="preserve">general </w:t>
      </w:r>
      <w:r w:rsidR="0053642E">
        <w:rPr>
          <w:rFonts w:ascii="Times New Roman" w:hAnsi="Times New Roman" w:cs="Times New Roman"/>
        </w:rPr>
        <w:t>tend</w:t>
      </w:r>
      <w:r w:rsidR="00253DE6">
        <w:rPr>
          <w:rFonts w:ascii="Times New Roman" w:hAnsi="Times New Roman" w:cs="Times New Roman"/>
        </w:rPr>
        <w:t>ency</w:t>
      </w:r>
      <w:r w:rsidR="0053642E">
        <w:rPr>
          <w:rFonts w:ascii="Times New Roman" w:hAnsi="Times New Roman" w:cs="Times New Roman"/>
        </w:rPr>
        <w:t xml:space="preserve"> to reflect one another (</w:t>
      </w:r>
      <w:commentRangeStart w:id="25"/>
      <w:r w:rsidR="00FC2D1C">
        <w:rPr>
          <w:rFonts w:ascii="Times New Roman" w:hAnsi="Times New Roman" w:cs="Times New Roman"/>
          <w:i/>
        </w:rPr>
        <w:t xml:space="preserve">r </w:t>
      </w:r>
      <w:r w:rsidR="00FC2D1C">
        <w:rPr>
          <w:rFonts w:ascii="Times New Roman" w:hAnsi="Times New Roman" w:cs="Times New Roman"/>
        </w:rPr>
        <w:t xml:space="preserve">= </w:t>
      </w:r>
      <w:r w:rsidR="00FC2D1C" w:rsidRPr="00FC2D1C">
        <w:rPr>
          <w:rFonts w:ascii="Times New Roman" w:hAnsi="Times New Roman" w:cs="Times New Roman"/>
          <w:color w:val="FF0000"/>
        </w:rPr>
        <w:t>**</w:t>
      </w:r>
      <w:r w:rsidR="00FC2D1C">
        <w:rPr>
          <w:rFonts w:ascii="Times New Roman" w:hAnsi="Times New Roman" w:cs="Times New Roman"/>
        </w:rPr>
        <w:t xml:space="preserve">, </w:t>
      </w:r>
      <w:commentRangeEnd w:id="25"/>
      <w:r w:rsidR="00502EF5">
        <w:rPr>
          <w:rStyle w:val="CommentReference"/>
        </w:rPr>
        <w:commentReference w:id="25"/>
      </w:r>
      <w:proofErr w:type="spellStart"/>
      <w:r w:rsidR="0053642E" w:rsidRPr="0053642E">
        <w:rPr>
          <w:rFonts w:ascii="Times New Roman" w:hAnsi="Times New Roman" w:cs="Times New Roman"/>
          <w:i/>
        </w:rPr>
        <w:t>Zr</w:t>
      </w:r>
      <w:proofErr w:type="spellEnd"/>
      <w:r w:rsidR="0053642E" w:rsidRPr="0053642E">
        <w:rPr>
          <w:rFonts w:ascii="Times New Roman" w:hAnsi="Times New Roman" w:cs="Times New Roman"/>
        </w:rPr>
        <w:t xml:space="preserve"> = 0.342, 95% </w:t>
      </w:r>
      <w:r w:rsidR="007C0C57">
        <w:rPr>
          <w:rFonts w:ascii="Times New Roman" w:hAnsi="Times New Roman" w:cs="Times New Roman"/>
        </w:rPr>
        <w:t>CI = 0.301,</w:t>
      </w:r>
      <w:r w:rsidR="00253DE6">
        <w:rPr>
          <w:rFonts w:ascii="Times New Roman" w:hAnsi="Times New Roman" w:cs="Times New Roman"/>
        </w:rPr>
        <w:t xml:space="preserve"> </w:t>
      </w:r>
      <w:r w:rsidR="007C0C57">
        <w:rPr>
          <w:rFonts w:ascii="Times New Roman" w:hAnsi="Times New Roman" w:cs="Times New Roman"/>
        </w:rPr>
        <w:t>0.383</w:t>
      </w:r>
      <w:commentRangeStart w:id="26"/>
      <w:r w:rsidR="00241F68">
        <w:rPr>
          <w:rFonts w:ascii="Times New Roman" w:hAnsi="Times New Roman" w:cs="Times New Roman"/>
        </w:rPr>
        <w:t xml:space="preserve">, </w:t>
      </w:r>
      <w:r w:rsidR="00241F68">
        <w:rPr>
          <w:rFonts w:ascii="Times New Roman" w:hAnsi="Times New Roman" w:cs="Times New Roman"/>
          <w:i/>
        </w:rPr>
        <w:t xml:space="preserve">p </w:t>
      </w:r>
      <w:r w:rsidR="00241F68">
        <w:rPr>
          <w:rFonts w:ascii="Times New Roman" w:hAnsi="Times New Roman" w:cs="Times New Roman"/>
        </w:rPr>
        <w:t xml:space="preserve"> = </w:t>
      </w:r>
      <w:commentRangeStart w:id="27"/>
      <w:r w:rsidR="00241F68">
        <w:rPr>
          <w:rFonts w:ascii="Times New Roman" w:hAnsi="Times New Roman" w:cs="Times New Roman"/>
        </w:rPr>
        <w:t>0.0142</w:t>
      </w:r>
      <w:commentRangeEnd w:id="27"/>
      <w:r w:rsidR="00241F68">
        <w:rPr>
          <w:rStyle w:val="CommentReference"/>
        </w:rPr>
        <w:commentReference w:id="27"/>
      </w:r>
      <w:commentRangeEnd w:id="26"/>
      <w:r w:rsidR="00502EF5">
        <w:rPr>
          <w:rStyle w:val="CommentReference"/>
        </w:rPr>
        <w:commentReference w:id="26"/>
      </w:r>
      <w:r w:rsidR="007C0C57">
        <w:rPr>
          <w:rFonts w:ascii="Times New Roman" w:hAnsi="Times New Roman" w:cs="Times New Roman"/>
        </w:rPr>
        <w:t>)</w:t>
      </w:r>
      <w:r w:rsidR="00481DDD">
        <w:rPr>
          <w:rFonts w:ascii="Times New Roman" w:hAnsi="Times New Roman" w:cs="Times New Roman"/>
        </w:rPr>
        <w:t xml:space="preserve">(Fig. </w:t>
      </w:r>
      <w:r w:rsidR="009627C2">
        <w:rPr>
          <w:rFonts w:ascii="Times New Roman" w:hAnsi="Times New Roman" w:cs="Times New Roman"/>
        </w:rPr>
        <w:t>3</w:t>
      </w:r>
      <w:r w:rsidR="00481DDD">
        <w:rPr>
          <w:rFonts w:ascii="Times New Roman" w:hAnsi="Times New Roman" w:cs="Times New Roman"/>
        </w:rPr>
        <w:t>A)</w:t>
      </w:r>
      <w:r w:rsidR="0053642E">
        <w:rPr>
          <w:rFonts w:ascii="Times New Roman" w:hAnsi="Times New Roman" w:cs="Times New Roman"/>
        </w:rPr>
        <w:t xml:space="preserve">, </w:t>
      </w:r>
      <w:r w:rsidR="003C0A5B">
        <w:rPr>
          <w:rFonts w:ascii="Times New Roman" w:hAnsi="Times New Roman" w:cs="Times New Roman"/>
        </w:rPr>
        <w:t>with</w:t>
      </w:r>
      <w:r w:rsidR="007C0C57">
        <w:rPr>
          <w:rFonts w:ascii="Times New Roman" w:hAnsi="Times New Roman" w:cs="Times New Roman"/>
        </w:rPr>
        <w:t xml:space="preserve"> </w:t>
      </w:r>
      <w:r w:rsidR="00FC2D1C">
        <w:rPr>
          <w:rFonts w:ascii="Times New Roman" w:hAnsi="Times New Roman" w:cs="Times New Roman"/>
        </w:rPr>
        <w:t>moderate</w:t>
      </w:r>
      <w:r w:rsidR="007C0C57">
        <w:rPr>
          <w:rFonts w:ascii="Times New Roman" w:hAnsi="Times New Roman" w:cs="Times New Roman"/>
        </w:rPr>
        <w:t xml:space="preserve"> variation in </w:t>
      </w:r>
      <w:r w:rsidR="0041297B">
        <w:rPr>
          <w:rFonts w:ascii="Times New Roman" w:hAnsi="Times New Roman" w:cs="Times New Roman"/>
          <w:color w:val="FF0000"/>
        </w:rPr>
        <w:t xml:space="preserve">the strength of </w:t>
      </w:r>
      <w:r w:rsidR="007C0C57">
        <w:rPr>
          <w:rFonts w:ascii="Times New Roman" w:hAnsi="Times New Roman" w:cs="Times New Roman"/>
        </w:rPr>
        <w:t>phylogenetic congruence among studies (</w:t>
      </w:r>
      <w:r w:rsidR="0053642E" w:rsidRPr="0053642E">
        <w:rPr>
          <w:rFonts w:ascii="Times New Roman" w:hAnsi="Times New Roman" w:cs="Times New Roman"/>
          <w:i/>
        </w:rPr>
        <w:t>I</w:t>
      </w:r>
      <w:r w:rsidR="0053642E" w:rsidRPr="0053642E">
        <w:rPr>
          <w:rFonts w:ascii="Times New Roman" w:hAnsi="Times New Roman" w:cs="Times New Roman"/>
          <w:vertAlign w:val="superscript"/>
        </w:rPr>
        <w:t>2</w:t>
      </w:r>
      <w:r w:rsidR="0053642E">
        <w:rPr>
          <w:rFonts w:ascii="Times New Roman" w:hAnsi="Times New Roman" w:cs="Times New Roman"/>
        </w:rPr>
        <w:t xml:space="preserve"> </w:t>
      </w:r>
      <w:r w:rsidR="0053642E" w:rsidRPr="0053642E">
        <w:rPr>
          <w:rFonts w:ascii="Times New Roman" w:hAnsi="Times New Roman" w:cs="Times New Roman"/>
        </w:rPr>
        <w:t>= 59.69</w:t>
      </w:r>
      <w:r w:rsidR="00623D77">
        <w:rPr>
          <w:rFonts w:ascii="Times New Roman" w:hAnsi="Times New Roman" w:cs="Times New Roman"/>
        </w:rPr>
        <w:t xml:space="preserve">). </w:t>
      </w:r>
      <w:r w:rsidR="00F04738">
        <w:rPr>
          <w:rFonts w:ascii="Times New Roman" w:hAnsi="Times New Roman" w:cs="Times New Roman"/>
        </w:rPr>
        <w:t>While positive,</w:t>
      </w:r>
      <w:commentRangeStart w:id="28"/>
      <w:commentRangeStart w:id="29"/>
      <w:r w:rsidR="00623D77">
        <w:rPr>
          <w:rFonts w:ascii="Times New Roman" w:hAnsi="Times New Roman" w:cs="Times New Roman"/>
        </w:rPr>
        <w:t xml:space="preserve"> th</w:t>
      </w:r>
      <w:r w:rsidR="00F04738">
        <w:rPr>
          <w:rFonts w:ascii="Times New Roman" w:hAnsi="Times New Roman" w:cs="Times New Roman"/>
        </w:rPr>
        <w:t>is</w:t>
      </w:r>
      <w:r w:rsidR="00623D77">
        <w:rPr>
          <w:rFonts w:ascii="Times New Roman" w:hAnsi="Times New Roman" w:cs="Times New Roman"/>
        </w:rPr>
        <w:t xml:space="preserve"> tendency </w:t>
      </w:r>
      <w:r w:rsidR="00A75296">
        <w:rPr>
          <w:rFonts w:ascii="Times New Roman" w:hAnsi="Times New Roman" w:cs="Times New Roman"/>
        </w:rPr>
        <w:t xml:space="preserve">for </w:t>
      </w:r>
      <w:proofErr w:type="spellStart"/>
      <w:r w:rsidR="00A75296">
        <w:rPr>
          <w:rFonts w:ascii="Times New Roman" w:hAnsi="Times New Roman" w:cs="Times New Roman"/>
        </w:rPr>
        <w:t>cophylogeny</w:t>
      </w:r>
      <w:proofErr w:type="spellEnd"/>
      <w:r w:rsidR="00A75296">
        <w:rPr>
          <w:rFonts w:ascii="Times New Roman" w:hAnsi="Times New Roman" w:cs="Times New Roman"/>
        </w:rPr>
        <w:t xml:space="preserve"> </w:t>
      </w:r>
      <w:r w:rsidR="00623D77">
        <w:rPr>
          <w:rFonts w:ascii="Times New Roman" w:hAnsi="Times New Roman" w:cs="Times New Roman"/>
        </w:rPr>
        <w:t>is fairly low</w:t>
      </w:r>
      <w:r w:rsidR="00C2194D">
        <w:rPr>
          <w:rFonts w:ascii="Times New Roman" w:hAnsi="Times New Roman" w:cs="Times New Roman"/>
        </w:rPr>
        <w:t>,</w:t>
      </w:r>
      <w:r w:rsidR="00623D77">
        <w:rPr>
          <w:rFonts w:ascii="Times New Roman" w:hAnsi="Times New Roman" w:cs="Times New Roman"/>
        </w:rPr>
        <w:t xml:space="preserve"> </w:t>
      </w:r>
      <w:r w:rsidR="005B2FA1">
        <w:rPr>
          <w:rFonts w:ascii="Times New Roman" w:hAnsi="Times New Roman" w:cs="Times New Roman"/>
        </w:rPr>
        <w:t xml:space="preserve">corresponding </w:t>
      </w:r>
      <w:r w:rsidR="00623D77">
        <w:rPr>
          <w:rFonts w:ascii="Times New Roman" w:hAnsi="Times New Roman" w:cs="Times New Roman"/>
        </w:rPr>
        <w:t xml:space="preserve">to </w:t>
      </w:r>
      <w:r w:rsidR="008C164E">
        <w:rPr>
          <w:rFonts w:ascii="Times New Roman" w:hAnsi="Times New Roman" w:cs="Times New Roman"/>
        </w:rPr>
        <w:t xml:space="preserve">a </w:t>
      </w:r>
      <w:r w:rsidR="007037F2">
        <w:rPr>
          <w:rFonts w:ascii="Times New Roman" w:hAnsi="Times New Roman" w:cs="Times New Roman"/>
        </w:rPr>
        <w:t xml:space="preserve">mean </w:t>
      </w:r>
      <w:r w:rsidR="008C164E">
        <w:rPr>
          <w:rFonts w:ascii="Times New Roman" w:hAnsi="Times New Roman" w:cs="Times New Roman"/>
          <w:i/>
        </w:rPr>
        <w:t>p-</w:t>
      </w:r>
      <w:r w:rsidR="008C164E">
        <w:rPr>
          <w:rFonts w:ascii="Times New Roman" w:hAnsi="Times New Roman" w:cs="Times New Roman"/>
        </w:rPr>
        <w:t xml:space="preserve">value for </w:t>
      </w:r>
      <w:r w:rsidR="007037F2">
        <w:rPr>
          <w:rFonts w:ascii="Times New Roman" w:hAnsi="Times New Roman" w:cs="Times New Roman"/>
        </w:rPr>
        <w:t>phylogenetic congruence</w:t>
      </w:r>
      <w:r w:rsidR="008C164E">
        <w:rPr>
          <w:rFonts w:ascii="Times New Roman" w:hAnsi="Times New Roman" w:cs="Times New Roman"/>
        </w:rPr>
        <w:t xml:space="preserve"> of </w:t>
      </w:r>
      <w:r w:rsidR="008C164E">
        <w:rPr>
          <w:rFonts w:ascii="Times New Roman" w:hAnsi="Times New Roman" w:cs="Times New Roman"/>
          <w:i/>
        </w:rPr>
        <w:t xml:space="preserve">p = </w:t>
      </w:r>
      <w:proofErr w:type="gramStart"/>
      <w:r w:rsidR="00623D77" w:rsidRPr="008C164E">
        <w:rPr>
          <w:rFonts w:ascii="Times New Roman" w:hAnsi="Times New Roman" w:cs="Times New Roman"/>
        </w:rPr>
        <w:t>0</w:t>
      </w:r>
      <w:r w:rsidR="00623D77">
        <w:rPr>
          <w:rFonts w:ascii="Times New Roman" w:hAnsi="Times New Roman" w:cs="Times New Roman"/>
        </w:rPr>
        <w:t>.</w:t>
      </w:r>
      <w:r w:rsidR="00623D77" w:rsidRPr="00623D77">
        <w:rPr>
          <w:rFonts w:ascii="Times New Roman" w:hAnsi="Times New Roman" w:cs="Times New Roman"/>
          <w:color w:val="FF0000"/>
        </w:rPr>
        <w:t>*</w:t>
      </w:r>
      <w:proofErr w:type="gramEnd"/>
      <w:r w:rsidR="00623D77" w:rsidRPr="00623D77">
        <w:rPr>
          <w:rFonts w:ascii="Times New Roman" w:hAnsi="Times New Roman" w:cs="Times New Roman"/>
          <w:color w:val="FF0000"/>
        </w:rPr>
        <w:t>*</w:t>
      </w:r>
      <w:r w:rsidR="00C2194D">
        <w:rPr>
          <w:rFonts w:ascii="Times New Roman" w:hAnsi="Times New Roman" w:cs="Times New Roman"/>
          <w:color w:val="000000" w:themeColor="text1"/>
        </w:rPr>
        <w:t xml:space="preserve">, </w:t>
      </w:r>
      <w:r w:rsidR="00C2194D" w:rsidRPr="0022276A">
        <w:rPr>
          <w:rFonts w:ascii="Times New Roman" w:hAnsi="Times New Roman" w:cs="Times New Roman"/>
          <w:color w:val="FF0000"/>
        </w:rPr>
        <w:t>vers</w:t>
      </w:r>
      <w:r w:rsidR="0022276A" w:rsidRPr="0022276A">
        <w:rPr>
          <w:rFonts w:ascii="Times New Roman" w:hAnsi="Times New Roman" w:cs="Times New Roman"/>
          <w:color w:val="FF0000"/>
        </w:rPr>
        <w:t>u</w:t>
      </w:r>
      <w:r w:rsidR="00C2194D" w:rsidRPr="0022276A">
        <w:rPr>
          <w:rFonts w:ascii="Times New Roman" w:hAnsi="Times New Roman" w:cs="Times New Roman"/>
          <w:color w:val="FF0000"/>
        </w:rPr>
        <w:t xml:space="preserve">s </w:t>
      </w:r>
      <w:r w:rsidR="00C2194D">
        <w:rPr>
          <w:rFonts w:ascii="Times New Roman" w:hAnsi="Times New Roman" w:cs="Times New Roman"/>
          <w:color w:val="000000" w:themeColor="text1"/>
        </w:rPr>
        <w:t xml:space="preserve">a value of </w:t>
      </w:r>
      <w:r w:rsidR="00C2194D">
        <w:rPr>
          <w:rFonts w:ascii="Times New Roman" w:hAnsi="Times New Roman" w:cs="Times New Roman"/>
          <w:i/>
          <w:color w:val="000000" w:themeColor="text1"/>
        </w:rPr>
        <w:t xml:space="preserve">p </w:t>
      </w:r>
      <w:r w:rsidR="00C2194D">
        <w:rPr>
          <w:rFonts w:ascii="Times New Roman" w:hAnsi="Times New Roman" w:cs="Times New Roman"/>
          <w:color w:val="000000" w:themeColor="text1"/>
        </w:rPr>
        <w:t>= 0.5 if host-symbiont phylogeny is</w:t>
      </w:r>
      <w:r w:rsidR="00B75289">
        <w:rPr>
          <w:rFonts w:ascii="Times New Roman" w:hAnsi="Times New Roman" w:cs="Times New Roman"/>
          <w:color w:val="000000" w:themeColor="text1"/>
        </w:rPr>
        <w:t xml:space="preserve"> </w:t>
      </w:r>
      <w:r w:rsidR="00C2194D">
        <w:rPr>
          <w:rFonts w:ascii="Times New Roman" w:hAnsi="Times New Roman" w:cs="Times New Roman"/>
          <w:color w:val="000000" w:themeColor="text1"/>
        </w:rPr>
        <w:t xml:space="preserve">no </w:t>
      </w:r>
      <w:r w:rsidR="00623D77">
        <w:rPr>
          <w:rFonts w:ascii="Times New Roman" w:hAnsi="Times New Roman" w:cs="Times New Roman"/>
          <w:color w:val="000000" w:themeColor="text1"/>
        </w:rPr>
        <w:t>more likely to reflect</w:t>
      </w:r>
      <w:r w:rsidR="00D926AF">
        <w:rPr>
          <w:rFonts w:ascii="Times New Roman" w:hAnsi="Times New Roman" w:cs="Times New Roman"/>
          <w:color w:val="000000" w:themeColor="text1"/>
        </w:rPr>
        <w:t xml:space="preserve"> host phylogeny than by chance alon</w:t>
      </w:r>
      <w:r w:rsidR="00C2194D">
        <w:rPr>
          <w:rFonts w:ascii="Times New Roman" w:hAnsi="Times New Roman" w:cs="Times New Roman"/>
          <w:color w:val="000000" w:themeColor="text1"/>
        </w:rPr>
        <w:t>e.</w:t>
      </w:r>
      <w:commentRangeEnd w:id="28"/>
      <w:r w:rsidR="00A75296">
        <w:rPr>
          <w:rStyle w:val="CommentReference"/>
        </w:rPr>
        <w:commentReference w:id="28"/>
      </w:r>
      <w:commentRangeEnd w:id="29"/>
      <w:r w:rsidR="00502EF5">
        <w:rPr>
          <w:rStyle w:val="CommentReference"/>
        </w:rPr>
        <w:commentReference w:id="29"/>
      </w:r>
    </w:p>
    <w:p w14:paraId="78075380" w14:textId="77777777" w:rsidR="00FB5060" w:rsidRDefault="00FB5060" w:rsidP="00557DC5">
      <w:pPr>
        <w:spacing w:line="480" w:lineRule="auto"/>
        <w:rPr>
          <w:rFonts w:ascii="Times New Roman" w:hAnsi="Times New Roman" w:cs="Times New Roman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05"/>
      </w:tblGrid>
      <w:tr w:rsidR="0003400D" w:rsidRPr="0003400D" w14:paraId="0D415D9E" w14:textId="77777777" w:rsidTr="00EE4CC6">
        <w:tc>
          <w:tcPr>
            <w:tcW w:w="7905" w:type="dxa"/>
          </w:tcPr>
          <w:p w14:paraId="7D030E6D" w14:textId="1C669B4A" w:rsidR="0003400D" w:rsidRDefault="009627C2" w:rsidP="0003400D">
            <w:pPr>
              <w:tabs>
                <w:tab w:val="left" w:pos="7024"/>
              </w:tabs>
              <w:spacing w:line="480" w:lineRule="auto"/>
              <w:ind w:right="107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Fig. 3</w:t>
            </w:r>
            <w:r w:rsidR="0003400D" w:rsidRPr="0003400D">
              <w:rPr>
                <w:rFonts w:ascii="Times New Roman" w:hAnsi="Times New Roman" w:cs="Times New Roman"/>
                <w:b/>
              </w:rPr>
              <w:t xml:space="preserve">: Forest plots </w:t>
            </w:r>
            <w:r w:rsidR="00A37F51">
              <w:rPr>
                <w:rFonts w:ascii="Times New Roman" w:hAnsi="Times New Roman" w:cs="Times New Roman"/>
                <w:b/>
              </w:rPr>
              <w:t>of</w:t>
            </w:r>
            <w:r w:rsidR="0003400D" w:rsidRPr="0003400D">
              <w:rPr>
                <w:rFonts w:ascii="Times New Roman" w:hAnsi="Times New Roman" w:cs="Times New Roman"/>
                <w:b/>
              </w:rPr>
              <w:t xml:space="preserve"> effect size for host-symbiont</w:t>
            </w:r>
            <w:r w:rsidR="00EE4CC6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03400D" w:rsidRPr="0003400D">
              <w:rPr>
                <w:rFonts w:ascii="Times New Roman" w:hAnsi="Times New Roman" w:cs="Times New Roman"/>
                <w:b/>
              </w:rPr>
              <w:t>cophylogeny</w:t>
            </w:r>
            <w:proofErr w:type="spellEnd"/>
            <w:r w:rsidR="0003400D" w:rsidRPr="0003400D">
              <w:rPr>
                <w:rFonts w:ascii="Times New Roman" w:hAnsi="Times New Roman" w:cs="Times New Roman"/>
                <w:b/>
              </w:rPr>
              <w:t>.</w:t>
            </w:r>
          </w:p>
          <w:p w14:paraId="4E36639F" w14:textId="77777777" w:rsidR="0003400D" w:rsidRDefault="0003400D" w:rsidP="0003400D">
            <w:pPr>
              <w:tabs>
                <w:tab w:val="left" w:pos="7024"/>
              </w:tabs>
              <w:spacing w:line="480" w:lineRule="auto"/>
              <w:ind w:right="1070"/>
              <w:jc w:val="center"/>
              <w:rPr>
                <w:rFonts w:ascii="Times New Roman" w:hAnsi="Times New Roman" w:cs="Times New Roman"/>
              </w:rPr>
            </w:pPr>
            <w:r w:rsidRPr="0003400D">
              <w:rPr>
                <w:rFonts w:ascii="Times New Roman" w:hAnsi="Times New Roman" w:cs="Times New Roman"/>
                <w:noProof/>
                <w:lang w:eastAsia="en-GB"/>
              </w:rPr>
              <w:lastRenderedPageBreak/>
              <w:drawing>
                <wp:inline distT="0" distB="0" distL="0" distR="0" wp14:anchorId="355B0DB6" wp14:editId="28B283B5">
                  <wp:extent cx="2851150" cy="387202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lide1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458" cy="3873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DEA46" w14:textId="3900DD27" w:rsidR="0003400D" w:rsidRPr="0003400D" w:rsidRDefault="0003400D" w:rsidP="0022276A">
            <w:pPr>
              <w:tabs>
                <w:tab w:val="left" w:pos="7024"/>
              </w:tabs>
              <w:spacing w:line="480" w:lineRule="auto"/>
              <w:ind w:right="1070"/>
              <w:jc w:val="both"/>
              <w:rPr>
                <w:rFonts w:ascii="Times New Roman" w:hAnsi="Times New Roman" w:cs="Times New Roman"/>
              </w:rPr>
            </w:pPr>
            <w:r w:rsidRPr="0003400D">
              <w:rPr>
                <w:rFonts w:ascii="Times New Roman" w:hAnsi="Times New Roman" w:cs="Times New Roman"/>
                <w:b/>
                <w:sz w:val="20"/>
                <w:szCs w:val="20"/>
              </w:rPr>
              <w:t>A</w:t>
            </w:r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, Forest plot illustrating the overall </w:t>
            </w:r>
            <w:commentRangeStart w:id="30"/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effect size </w:t>
            </w:r>
            <w:commentRangeEnd w:id="30"/>
            <w:r w:rsidR="0022276A">
              <w:rPr>
                <w:rStyle w:val="CommentReference"/>
              </w:rPr>
              <w:commentReference w:id="30"/>
            </w:r>
            <w:ins w:id="31" w:author="Microsoft Office User" w:date="2019-01-08T06:08:00Z">
              <w:r w:rsidR="00502EF5">
                <w:rPr>
                  <w:rFonts w:ascii="Times New Roman" w:hAnsi="Times New Roman" w:cs="Times New Roman"/>
                  <w:sz w:val="20"/>
                  <w:szCs w:val="20"/>
                </w:rPr>
                <w:t>(</w:t>
              </w:r>
              <w:r w:rsidR="00502EF5" w:rsidRPr="00502EF5">
                <w:rPr>
                  <w:rFonts w:ascii="Times New Roman" w:hAnsi="Times New Roman" w:cs="Times New Roman"/>
                  <w:sz w:val="20"/>
                  <w:szCs w:val="20"/>
                </w:rPr>
                <w:t>±95% CI</w:t>
              </w:r>
              <w:r w:rsidR="00502EF5">
                <w:rPr>
                  <w:rFonts w:ascii="Times New Roman" w:hAnsi="Times New Roman" w:cs="Times New Roman"/>
                  <w:sz w:val="20"/>
                  <w:szCs w:val="20"/>
                </w:rPr>
                <w:t xml:space="preserve">) </w:t>
              </w:r>
            </w:ins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of host-symbiont </w:t>
            </w:r>
            <w:proofErr w:type="spellStart"/>
            <w:r w:rsidRPr="0003400D">
              <w:rPr>
                <w:rFonts w:ascii="Times New Roman" w:hAnsi="Times New Roman" w:cs="Times New Roman"/>
                <w:sz w:val="20"/>
                <w:szCs w:val="20"/>
              </w:rPr>
              <w:t>cophylogeny</w:t>
            </w:r>
            <w:proofErr w:type="spellEnd"/>
            <w:r w:rsidR="00241F68">
              <w:rPr>
                <w:rFonts w:ascii="Times New Roman" w:hAnsi="Times New Roman" w:cs="Times New Roman"/>
                <w:sz w:val="20"/>
                <w:szCs w:val="20"/>
              </w:rPr>
              <w:t xml:space="preserve"> from a meta-analysis of 196 individual studies. The plot</w:t>
            </w:r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 shows support for </w:t>
            </w:r>
            <w:commentRangeStart w:id="32"/>
            <w:r w:rsidR="00241F68">
              <w:rPr>
                <w:rFonts w:ascii="Times New Roman" w:hAnsi="Times New Roman" w:cs="Times New Roman"/>
                <w:sz w:val="20"/>
                <w:szCs w:val="20"/>
              </w:rPr>
              <w:t>significantly</w:t>
            </w:r>
            <w:commentRangeEnd w:id="32"/>
            <w:r w:rsidR="00A37F51">
              <w:rPr>
                <w:rStyle w:val="CommentReference"/>
              </w:rPr>
              <w:commentReference w:id="32"/>
            </w:r>
            <w:r w:rsidR="00241F6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greater phylogenetic congruence than </w:t>
            </w:r>
            <w:r w:rsidR="00241F68">
              <w:rPr>
                <w:rFonts w:ascii="Times New Roman" w:hAnsi="Times New Roman" w:cs="Times New Roman"/>
                <w:sz w:val="20"/>
                <w:szCs w:val="20"/>
              </w:rPr>
              <w:t xml:space="preserve">is </w:t>
            </w:r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expected by chance. </w:t>
            </w:r>
            <w:r w:rsidRPr="0003400D">
              <w:rPr>
                <w:rFonts w:ascii="Times New Roman" w:hAnsi="Times New Roman" w:cs="Times New Roman"/>
                <w:b/>
                <w:sz w:val="20"/>
                <w:szCs w:val="20"/>
              </w:rPr>
              <w:t>B</w:t>
            </w:r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, Forest plot </w:t>
            </w:r>
            <w:r w:rsidR="002227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showing</w:t>
            </w:r>
            <w:r w:rsidRPr="002227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 xml:space="preserve"> </w:t>
            </w:r>
            <w:r w:rsidR="00A37F51">
              <w:rPr>
                <w:rFonts w:ascii="Times New Roman" w:hAnsi="Times New Roman" w:cs="Times New Roman"/>
                <w:sz w:val="20"/>
                <w:szCs w:val="20"/>
              </w:rPr>
              <w:t xml:space="preserve">separate </w:t>
            </w:r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effect sizes for host-parasite </w:t>
            </w:r>
            <w:proofErr w:type="spellStart"/>
            <w:r w:rsidRPr="0003400D">
              <w:rPr>
                <w:rFonts w:ascii="Times New Roman" w:hAnsi="Times New Roman" w:cs="Times New Roman"/>
                <w:sz w:val="20"/>
                <w:szCs w:val="20"/>
              </w:rPr>
              <w:t>cophylogen</w:t>
            </w:r>
            <w:r w:rsidR="00A37F51">
              <w:rPr>
                <w:rFonts w:ascii="Times New Roman" w:hAnsi="Times New Roman" w:cs="Times New Roman"/>
                <w:sz w:val="20"/>
                <w:szCs w:val="20"/>
              </w:rPr>
              <w:t>y</w:t>
            </w:r>
            <w:proofErr w:type="spellEnd"/>
            <w:r w:rsidR="00A37F51">
              <w:rPr>
                <w:rFonts w:ascii="Times New Roman" w:hAnsi="Times New Roman" w:cs="Times New Roman"/>
                <w:sz w:val="20"/>
                <w:szCs w:val="20"/>
              </w:rPr>
              <w:t xml:space="preserve"> and host-mutualist </w:t>
            </w:r>
            <w:proofErr w:type="spellStart"/>
            <w:r w:rsidR="00A37F51">
              <w:rPr>
                <w:rFonts w:ascii="Times New Roman" w:hAnsi="Times New Roman" w:cs="Times New Roman"/>
                <w:sz w:val="20"/>
                <w:szCs w:val="20"/>
              </w:rPr>
              <w:t>cophylogeny</w:t>
            </w:r>
            <w:proofErr w:type="spellEnd"/>
            <w:r w:rsidR="00A37F51">
              <w:rPr>
                <w:rFonts w:ascii="Times New Roman" w:hAnsi="Times New Roman" w:cs="Times New Roman"/>
                <w:sz w:val="20"/>
                <w:szCs w:val="20"/>
              </w:rPr>
              <w:t xml:space="preserve">, with the </w:t>
            </w:r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effect size of congruence for host-mutualist </w:t>
            </w:r>
            <w:proofErr w:type="spellStart"/>
            <w:r w:rsidRPr="0003400D">
              <w:rPr>
                <w:rFonts w:ascii="Times New Roman" w:hAnsi="Times New Roman" w:cs="Times New Roman"/>
                <w:sz w:val="20"/>
                <w:szCs w:val="20"/>
              </w:rPr>
              <w:t>cophylogeny</w:t>
            </w:r>
            <w:proofErr w:type="spellEnd"/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commentRangeStart w:id="33"/>
            <w:r w:rsidR="00A37F51">
              <w:rPr>
                <w:rFonts w:ascii="Times New Roman" w:hAnsi="Times New Roman" w:cs="Times New Roman"/>
                <w:sz w:val="20"/>
                <w:szCs w:val="20"/>
              </w:rPr>
              <w:t>significantly</w:t>
            </w:r>
            <w:commentRangeEnd w:id="33"/>
            <w:r w:rsidR="00A37F51">
              <w:rPr>
                <w:rStyle w:val="CommentReference"/>
              </w:rPr>
              <w:commentReference w:id="33"/>
            </w:r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 greater than that for host-parasite </w:t>
            </w:r>
            <w:proofErr w:type="spellStart"/>
            <w:r w:rsidRPr="0003400D">
              <w:rPr>
                <w:rFonts w:ascii="Times New Roman" w:hAnsi="Times New Roman" w:cs="Times New Roman"/>
                <w:sz w:val="20"/>
                <w:szCs w:val="20"/>
              </w:rPr>
              <w:t>cophylogeny</w:t>
            </w:r>
            <w:proofErr w:type="spellEnd"/>
            <w:r w:rsidRPr="0003400D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</w:tbl>
    <w:p w14:paraId="607A8345" w14:textId="77777777" w:rsidR="00962302" w:rsidRDefault="00962302" w:rsidP="00557DC5">
      <w:pPr>
        <w:spacing w:line="480" w:lineRule="auto"/>
        <w:rPr>
          <w:rFonts w:ascii="Times New Roman" w:hAnsi="Times New Roman" w:cs="Times New Roman"/>
        </w:rPr>
      </w:pPr>
    </w:p>
    <w:p w14:paraId="5E685596" w14:textId="0081B245" w:rsidR="000C108C" w:rsidRDefault="00A75296" w:rsidP="00F5209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</w:t>
      </w:r>
      <w:r w:rsidR="0044422A">
        <w:rPr>
          <w:rFonts w:ascii="Times New Roman" w:hAnsi="Times New Roman" w:cs="Times New Roman"/>
        </w:rPr>
        <w:t>ext</w:t>
      </w:r>
      <w:r>
        <w:rPr>
          <w:rFonts w:ascii="Times New Roman" w:hAnsi="Times New Roman" w:cs="Times New Roman"/>
        </w:rPr>
        <w:t>, we</w:t>
      </w:r>
      <w:r w:rsidR="0044422A">
        <w:rPr>
          <w:rFonts w:ascii="Times New Roman" w:hAnsi="Times New Roman" w:cs="Times New Roman"/>
        </w:rPr>
        <w:t xml:space="preserve"> examined</w:t>
      </w:r>
      <w:r w:rsidR="00A7295D">
        <w:rPr>
          <w:rFonts w:ascii="Times New Roman" w:hAnsi="Times New Roman" w:cs="Times New Roman"/>
        </w:rPr>
        <w:t xml:space="preserve"> para</w:t>
      </w:r>
      <w:r w:rsidR="0044422A">
        <w:rPr>
          <w:rFonts w:ascii="Times New Roman" w:hAnsi="Times New Roman" w:cs="Times New Roman"/>
        </w:rPr>
        <w:t xml:space="preserve">sitism and mutualism separately. </w:t>
      </w:r>
      <w:r w:rsidR="00BF2E66">
        <w:rPr>
          <w:rFonts w:ascii="Times New Roman" w:hAnsi="Times New Roman" w:cs="Times New Roman"/>
        </w:rPr>
        <w:t xml:space="preserve">We found that </w:t>
      </w:r>
      <w:r w:rsidR="005B2FA1">
        <w:rPr>
          <w:rFonts w:ascii="Times New Roman" w:hAnsi="Times New Roman" w:cs="Times New Roman"/>
        </w:rPr>
        <w:t xml:space="preserve">while </w:t>
      </w:r>
      <w:r w:rsidR="00151EDB">
        <w:rPr>
          <w:rFonts w:ascii="Times New Roman" w:hAnsi="Times New Roman" w:cs="Times New Roman"/>
        </w:rPr>
        <w:t xml:space="preserve">both </w:t>
      </w:r>
      <w:r w:rsidR="00006EDC">
        <w:rPr>
          <w:rFonts w:ascii="Times New Roman" w:hAnsi="Times New Roman" w:cs="Times New Roman"/>
        </w:rPr>
        <w:t>modes</w:t>
      </w:r>
      <w:r w:rsidR="00151EDB">
        <w:rPr>
          <w:rFonts w:ascii="Times New Roman" w:hAnsi="Times New Roman" w:cs="Times New Roman"/>
        </w:rPr>
        <w:t xml:space="preserve"> of symbiosi</w:t>
      </w:r>
      <w:r w:rsidR="00226561">
        <w:rPr>
          <w:rFonts w:ascii="Times New Roman" w:hAnsi="Times New Roman" w:cs="Times New Roman"/>
        </w:rPr>
        <w:t xml:space="preserve">s display </w:t>
      </w:r>
      <w:r w:rsidR="003468DC">
        <w:rPr>
          <w:rFonts w:ascii="Times New Roman" w:hAnsi="Times New Roman" w:cs="Times New Roman"/>
        </w:rPr>
        <w:t xml:space="preserve">a positive effect for </w:t>
      </w:r>
      <w:r w:rsidR="00226561">
        <w:rPr>
          <w:rFonts w:ascii="Times New Roman" w:hAnsi="Times New Roman" w:cs="Times New Roman"/>
        </w:rPr>
        <w:t xml:space="preserve">host-symbiont </w:t>
      </w:r>
      <w:proofErr w:type="spellStart"/>
      <w:r w:rsidR="00226561">
        <w:rPr>
          <w:rFonts w:ascii="Times New Roman" w:hAnsi="Times New Roman" w:cs="Times New Roman"/>
        </w:rPr>
        <w:t>cophylogeny</w:t>
      </w:r>
      <w:proofErr w:type="spellEnd"/>
      <w:r w:rsidR="00226561">
        <w:rPr>
          <w:rFonts w:ascii="Times New Roman" w:hAnsi="Times New Roman" w:cs="Times New Roman"/>
        </w:rPr>
        <w:t xml:space="preserve">, </w:t>
      </w:r>
      <w:r w:rsidR="007C0C57">
        <w:rPr>
          <w:rFonts w:ascii="Times New Roman" w:hAnsi="Times New Roman" w:cs="Times New Roman"/>
        </w:rPr>
        <w:t xml:space="preserve">our </w:t>
      </w:r>
      <w:r w:rsidR="00A7295D">
        <w:rPr>
          <w:rFonts w:ascii="Times New Roman" w:hAnsi="Times New Roman" w:cs="Times New Roman"/>
        </w:rPr>
        <w:t>result</w:t>
      </w:r>
      <w:r w:rsidR="003468DC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support</w:t>
      </w:r>
      <w:r w:rsidR="007C0C57">
        <w:rPr>
          <w:rFonts w:ascii="Times New Roman" w:hAnsi="Times New Roman" w:cs="Times New Roman"/>
        </w:rPr>
        <w:t xml:space="preserve"> </w:t>
      </w:r>
      <w:commentRangeStart w:id="34"/>
      <w:r w:rsidR="008F240A">
        <w:rPr>
          <w:rFonts w:ascii="Times New Roman" w:hAnsi="Times New Roman" w:cs="Times New Roman"/>
        </w:rPr>
        <w:t>significantly</w:t>
      </w:r>
      <w:commentRangeEnd w:id="34"/>
      <w:r w:rsidR="008F240A">
        <w:rPr>
          <w:rStyle w:val="CommentReference"/>
        </w:rPr>
        <w:commentReference w:id="34"/>
      </w:r>
      <w:r w:rsidR="008F240A">
        <w:rPr>
          <w:rFonts w:ascii="Times New Roman" w:hAnsi="Times New Roman" w:cs="Times New Roman"/>
        </w:rPr>
        <w:t xml:space="preserve"> </w:t>
      </w:r>
      <w:r w:rsidR="007C0C57">
        <w:rPr>
          <w:rFonts w:ascii="Times New Roman" w:hAnsi="Times New Roman" w:cs="Times New Roman"/>
        </w:rPr>
        <w:t xml:space="preserve">greater </w:t>
      </w:r>
      <w:r w:rsidR="003468DC">
        <w:rPr>
          <w:rFonts w:ascii="Times New Roman" w:hAnsi="Times New Roman" w:cs="Times New Roman"/>
        </w:rPr>
        <w:t>congruence between host</w:t>
      </w:r>
      <w:r w:rsidR="00253DE6">
        <w:rPr>
          <w:rFonts w:ascii="Times New Roman" w:hAnsi="Times New Roman" w:cs="Times New Roman"/>
        </w:rPr>
        <w:t xml:space="preserve"> and </w:t>
      </w:r>
      <w:r w:rsidR="007C0C57">
        <w:rPr>
          <w:rFonts w:ascii="Times New Roman" w:hAnsi="Times New Roman" w:cs="Times New Roman"/>
        </w:rPr>
        <w:t>mutualist</w:t>
      </w:r>
      <w:r w:rsidR="00D90394">
        <w:rPr>
          <w:rFonts w:ascii="Times New Roman" w:hAnsi="Times New Roman" w:cs="Times New Roman"/>
        </w:rPr>
        <w:t xml:space="preserve"> phylogenies</w:t>
      </w:r>
      <w:r w:rsidR="00BF3B36">
        <w:rPr>
          <w:rFonts w:ascii="Times New Roman" w:hAnsi="Times New Roman" w:cs="Times New Roman"/>
        </w:rPr>
        <w:t>,</w:t>
      </w:r>
      <w:r w:rsidR="00253DE6">
        <w:rPr>
          <w:rFonts w:ascii="Times New Roman" w:hAnsi="Times New Roman" w:cs="Times New Roman"/>
        </w:rPr>
        <w:t xml:space="preserve"> </w:t>
      </w:r>
      <w:r w:rsidR="005B2FA1">
        <w:rPr>
          <w:rFonts w:ascii="Times New Roman" w:hAnsi="Times New Roman" w:cs="Times New Roman"/>
        </w:rPr>
        <w:t>than</w:t>
      </w:r>
      <w:r w:rsidR="003F5ED3">
        <w:rPr>
          <w:rFonts w:ascii="Times New Roman" w:hAnsi="Times New Roman" w:cs="Times New Roman"/>
        </w:rPr>
        <w:t xml:space="preserve"> </w:t>
      </w:r>
      <w:r w:rsidR="00F04269">
        <w:rPr>
          <w:rFonts w:ascii="Times New Roman" w:hAnsi="Times New Roman" w:cs="Times New Roman"/>
          <w:color w:val="FF0000"/>
        </w:rPr>
        <w:t>between</w:t>
      </w:r>
      <w:r w:rsidR="00D90394" w:rsidRPr="00F04269">
        <w:rPr>
          <w:rFonts w:ascii="Times New Roman" w:hAnsi="Times New Roman" w:cs="Times New Roman"/>
          <w:color w:val="FF0000"/>
        </w:rPr>
        <w:t xml:space="preserve"> </w:t>
      </w:r>
      <w:r w:rsidR="003468DC">
        <w:rPr>
          <w:rFonts w:ascii="Times New Roman" w:hAnsi="Times New Roman" w:cs="Times New Roman"/>
        </w:rPr>
        <w:t>host</w:t>
      </w:r>
      <w:r w:rsidR="00253DE6">
        <w:rPr>
          <w:rFonts w:ascii="Times New Roman" w:hAnsi="Times New Roman" w:cs="Times New Roman"/>
        </w:rPr>
        <w:t xml:space="preserve"> and </w:t>
      </w:r>
      <w:r w:rsidR="007C0C57">
        <w:rPr>
          <w:rFonts w:ascii="Times New Roman" w:hAnsi="Times New Roman" w:cs="Times New Roman"/>
        </w:rPr>
        <w:t>parasite phylogenies (</w:t>
      </w:r>
      <w:r w:rsidR="00EA37B1">
        <w:rPr>
          <w:rFonts w:ascii="Times New Roman" w:hAnsi="Times New Roman" w:cs="Times New Roman"/>
        </w:rPr>
        <w:t xml:space="preserve">Contrast: </w:t>
      </w:r>
      <w:r w:rsidR="00151EDB">
        <w:rPr>
          <w:rFonts w:ascii="Times New Roman" w:hAnsi="Times New Roman" w:cs="Times New Roman"/>
          <w:i/>
        </w:rPr>
        <w:t xml:space="preserve">r </w:t>
      </w:r>
      <w:r w:rsidR="00151EDB">
        <w:rPr>
          <w:rFonts w:ascii="Times New Roman" w:hAnsi="Times New Roman" w:cs="Times New Roman"/>
        </w:rPr>
        <w:t xml:space="preserve">= </w:t>
      </w:r>
      <w:r w:rsidR="00151EDB" w:rsidRPr="00151EDB">
        <w:rPr>
          <w:rFonts w:ascii="Times New Roman" w:hAnsi="Times New Roman" w:cs="Times New Roman"/>
          <w:color w:val="FF0000"/>
        </w:rPr>
        <w:t>**</w:t>
      </w:r>
      <w:r w:rsidR="00151EDB">
        <w:rPr>
          <w:rFonts w:ascii="Times New Roman" w:hAnsi="Times New Roman" w:cs="Times New Roman"/>
        </w:rPr>
        <w:t xml:space="preserve">, </w:t>
      </w:r>
      <w:proofErr w:type="spellStart"/>
      <w:r w:rsidR="007C0C57" w:rsidRPr="007C0C57">
        <w:rPr>
          <w:rFonts w:ascii="Times New Roman" w:hAnsi="Times New Roman" w:cs="Times New Roman"/>
          <w:i/>
        </w:rPr>
        <w:t>Zr</w:t>
      </w:r>
      <w:proofErr w:type="spellEnd"/>
      <w:r w:rsidR="007C0C57">
        <w:rPr>
          <w:rFonts w:ascii="Times New Roman" w:hAnsi="Times New Roman" w:cs="Times New Roman"/>
        </w:rPr>
        <w:t xml:space="preserve"> </w:t>
      </w:r>
      <w:r w:rsidR="00253DE6">
        <w:rPr>
          <w:rFonts w:ascii="Times New Roman" w:hAnsi="Times New Roman" w:cs="Times New Roman"/>
        </w:rPr>
        <w:t xml:space="preserve">= </w:t>
      </w:r>
      <w:r w:rsidR="007C0C57">
        <w:rPr>
          <w:rFonts w:ascii="Times New Roman" w:hAnsi="Times New Roman" w:cs="Times New Roman"/>
        </w:rPr>
        <w:t>-0.104, 95% CI = -0.187,</w:t>
      </w:r>
      <w:r w:rsidR="00253DE6">
        <w:rPr>
          <w:rFonts w:ascii="Times New Roman" w:hAnsi="Times New Roman" w:cs="Times New Roman"/>
        </w:rPr>
        <w:t xml:space="preserve"> </w:t>
      </w:r>
      <w:r w:rsidR="007C0C57">
        <w:rPr>
          <w:rFonts w:ascii="Times New Roman" w:hAnsi="Times New Roman" w:cs="Times New Roman"/>
        </w:rPr>
        <w:t>-0.021</w:t>
      </w:r>
      <w:del w:id="35" w:author="Microsoft Office User" w:date="2019-01-08T06:08:00Z">
        <w:r w:rsidR="008F240A" w:rsidDel="00F70AE0">
          <w:rPr>
            <w:rFonts w:ascii="Times New Roman" w:hAnsi="Times New Roman" w:cs="Times New Roman"/>
          </w:rPr>
          <w:delText xml:space="preserve">, </w:delText>
        </w:r>
        <w:r w:rsidR="008F240A" w:rsidDel="00F70AE0">
          <w:rPr>
            <w:rFonts w:ascii="Times New Roman" w:hAnsi="Times New Roman" w:cs="Times New Roman"/>
            <w:i/>
          </w:rPr>
          <w:delText xml:space="preserve">p </w:delText>
        </w:r>
        <w:r w:rsidR="008F240A" w:rsidDel="00F70AE0">
          <w:rPr>
            <w:rFonts w:ascii="Times New Roman" w:hAnsi="Times New Roman" w:cs="Times New Roman"/>
          </w:rPr>
          <w:delText xml:space="preserve">= </w:delText>
        </w:r>
        <w:r w:rsidR="008F240A" w:rsidRPr="008F240A" w:rsidDel="00F70AE0">
          <w:rPr>
            <w:rFonts w:ascii="Times New Roman" w:hAnsi="Times New Roman" w:cs="Times New Roman"/>
            <w:color w:val="FF0000"/>
          </w:rPr>
          <w:delText>**</w:delText>
        </w:r>
      </w:del>
      <w:r w:rsidR="007C0C57" w:rsidRPr="007C0C57">
        <w:rPr>
          <w:rFonts w:ascii="Times New Roman" w:hAnsi="Times New Roman" w:cs="Times New Roman"/>
        </w:rPr>
        <w:t>)</w:t>
      </w:r>
      <w:r w:rsidR="00A7295D">
        <w:rPr>
          <w:rFonts w:ascii="Times New Roman" w:hAnsi="Times New Roman" w:cs="Times New Roman"/>
        </w:rPr>
        <w:t xml:space="preserve"> (Fig. </w:t>
      </w:r>
      <w:r w:rsidR="009627C2">
        <w:rPr>
          <w:rFonts w:ascii="Times New Roman" w:hAnsi="Times New Roman" w:cs="Times New Roman"/>
        </w:rPr>
        <w:t>3</w:t>
      </w:r>
      <w:r w:rsidR="00481DDD">
        <w:rPr>
          <w:rFonts w:ascii="Times New Roman" w:hAnsi="Times New Roman" w:cs="Times New Roman"/>
        </w:rPr>
        <w:t>B</w:t>
      </w:r>
      <w:r w:rsidR="00A7295D">
        <w:rPr>
          <w:rFonts w:ascii="Times New Roman" w:hAnsi="Times New Roman" w:cs="Times New Roman"/>
        </w:rPr>
        <w:t>).</w:t>
      </w:r>
      <w:r w:rsidR="00EA37B1">
        <w:rPr>
          <w:rFonts w:ascii="Times New Roman" w:hAnsi="Times New Roman" w:cs="Times New Roman"/>
        </w:rPr>
        <w:t xml:space="preserve"> </w:t>
      </w:r>
      <w:r w:rsidR="00BF2E66">
        <w:rPr>
          <w:rFonts w:ascii="Times New Roman" w:hAnsi="Times New Roman" w:cs="Times New Roman"/>
        </w:rPr>
        <w:t>Th</w:t>
      </w:r>
      <w:r>
        <w:rPr>
          <w:rFonts w:ascii="Times New Roman" w:hAnsi="Times New Roman" w:cs="Times New Roman"/>
        </w:rPr>
        <w:t>ese</w:t>
      </w:r>
      <w:r w:rsidR="00BF2E66">
        <w:rPr>
          <w:rFonts w:ascii="Times New Roman" w:hAnsi="Times New Roman" w:cs="Times New Roman"/>
        </w:rPr>
        <w:t xml:space="preserve"> </w:t>
      </w:r>
      <w:r w:rsidR="00BF3B36">
        <w:rPr>
          <w:rFonts w:ascii="Times New Roman" w:hAnsi="Times New Roman" w:cs="Times New Roman"/>
        </w:rPr>
        <w:t>finding</w:t>
      </w:r>
      <w:r>
        <w:rPr>
          <w:rFonts w:ascii="Times New Roman" w:hAnsi="Times New Roman" w:cs="Times New Roman"/>
        </w:rPr>
        <w:t>s</w:t>
      </w:r>
      <w:r w:rsidR="00AA5B88">
        <w:rPr>
          <w:rFonts w:ascii="Times New Roman" w:hAnsi="Times New Roman" w:cs="Times New Roman"/>
        </w:rPr>
        <w:t xml:space="preserve"> ha</w:t>
      </w:r>
      <w:r>
        <w:rPr>
          <w:rFonts w:ascii="Times New Roman" w:hAnsi="Times New Roman" w:cs="Times New Roman"/>
        </w:rPr>
        <w:t>ve</w:t>
      </w:r>
      <w:r w:rsidR="00AA5B88">
        <w:rPr>
          <w:rFonts w:ascii="Times New Roman" w:hAnsi="Times New Roman" w:cs="Times New Roman"/>
        </w:rPr>
        <w:t xml:space="preserve"> several implications. Firstly, o</w:t>
      </w:r>
      <w:commentRangeStart w:id="36"/>
      <w:r w:rsidR="00AA5B88">
        <w:rPr>
          <w:rFonts w:ascii="Times New Roman" w:hAnsi="Times New Roman" w:cs="Times New Roman"/>
        </w:rPr>
        <w:t xml:space="preserve">ur </w:t>
      </w:r>
      <w:commentRangeStart w:id="37"/>
      <w:commentRangeStart w:id="38"/>
      <w:r w:rsidR="00AA5B88">
        <w:rPr>
          <w:rFonts w:ascii="Times New Roman" w:hAnsi="Times New Roman" w:cs="Times New Roman"/>
        </w:rPr>
        <w:t xml:space="preserve">results </w:t>
      </w:r>
      <w:r w:rsidR="00006EDC">
        <w:rPr>
          <w:rFonts w:ascii="Times New Roman" w:hAnsi="Times New Roman" w:cs="Times New Roman"/>
        </w:rPr>
        <w:t xml:space="preserve">do not </w:t>
      </w:r>
      <w:r w:rsidR="00AA5B88">
        <w:rPr>
          <w:rFonts w:ascii="Times New Roman" w:hAnsi="Times New Roman" w:cs="Times New Roman"/>
        </w:rPr>
        <w:t xml:space="preserve">support </w:t>
      </w:r>
      <w:proofErr w:type="spellStart"/>
      <w:r w:rsidR="00AA5B88">
        <w:rPr>
          <w:rFonts w:ascii="Times New Roman" w:hAnsi="Times New Roman" w:cs="Times New Roman"/>
        </w:rPr>
        <w:t>Fahrenholtz’s</w:t>
      </w:r>
      <w:proofErr w:type="spellEnd"/>
      <w:r w:rsidR="00AA5B88">
        <w:rPr>
          <w:rFonts w:ascii="Times New Roman" w:hAnsi="Times New Roman" w:cs="Times New Roman"/>
        </w:rPr>
        <w:t xml:space="preserve"> Rule</w:t>
      </w:r>
      <w:commentRangeEnd w:id="36"/>
      <w:r w:rsidR="00006EDC">
        <w:rPr>
          <w:rStyle w:val="CommentReference"/>
        </w:rPr>
        <w:commentReference w:id="36"/>
      </w:r>
      <w:commentRangeEnd w:id="37"/>
      <w:r w:rsidR="00F04269">
        <w:rPr>
          <w:rStyle w:val="CommentReference"/>
        </w:rPr>
        <w:commentReference w:id="37"/>
      </w:r>
      <w:commentRangeEnd w:id="38"/>
      <w:r w:rsidR="00F70AE0">
        <w:rPr>
          <w:rStyle w:val="CommentReference"/>
        </w:rPr>
        <w:commentReference w:id="38"/>
      </w:r>
      <w:r w:rsidR="005B2FA1">
        <w:rPr>
          <w:rFonts w:ascii="Times New Roman" w:hAnsi="Times New Roman" w:cs="Times New Roman"/>
        </w:rPr>
        <w:t>;</w:t>
      </w:r>
      <w:r w:rsidR="00AA5B88">
        <w:rPr>
          <w:rFonts w:ascii="Times New Roman" w:hAnsi="Times New Roman" w:cs="Times New Roman"/>
        </w:rPr>
        <w:t xml:space="preserve"> </w:t>
      </w:r>
      <w:r w:rsidR="00006EDC">
        <w:rPr>
          <w:rFonts w:ascii="Times New Roman" w:hAnsi="Times New Roman" w:cs="Times New Roman"/>
        </w:rPr>
        <w:t xml:space="preserve">while </w:t>
      </w:r>
      <w:r w:rsidR="00BF3B36">
        <w:rPr>
          <w:rFonts w:ascii="Times New Roman" w:hAnsi="Times New Roman" w:cs="Times New Roman"/>
        </w:rPr>
        <w:t xml:space="preserve">we find that </w:t>
      </w:r>
      <w:r w:rsidR="005B2FA1">
        <w:rPr>
          <w:rFonts w:ascii="Times New Roman" w:hAnsi="Times New Roman" w:cs="Times New Roman"/>
        </w:rPr>
        <w:t>h</w:t>
      </w:r>
      <w:r w:rsidR="00732DC9">
        <w:rPr>
          <w:rFonts w:ascii="Times New Roman" w:hAnsi="Times New Roman" w:cs="Times New Roman"/>
        </w:rPr>
        <w:t xml:space="preserve">ost and parasite </w:t>
      </w:r>
      <w:r w:rsidR="00732DC9" w:rsidRPr="00F04269">
        <w:rPr>
          <w:rFonts w:ascii="Times New Roman" w:hAnsi="Times New Roman" w:cs="Times New Roman"/>
          <w:color w:val="FF0000"/>
        </w:rPr>
        <w:t>phylogen</w:t>
      </w:r>
      <w:r w:rsidR="00F04269" w:rsidRPr="00F04269">
        <w:rPr>
          <w:rFonts w:ascii="Times New Roman" w:hAnsi="Times New Roman" w:cs="Times New Roman"/>
          <w:color w:val="FF0000"/>
        </w:rPr>
        <w:t>ies</w:t>
      </w:r>
      <w:r w:rsidR="00732DC9" w:rsidRPr="00F04269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show greater </w:t>
      </w:r>
      <w:r w:rsidR="00F04269">
        <w:rPr>
          <w:rFonts w:ascii="Times New Roman" w:hAnsi="Times New Roman" w:cs="Times New Roman"/>
          <w:color w:val="FF0000"/>
        </w:rPr>
        <w:t>similarity</w:t>
      </w:r>
      <w:r w:rsidR="00732DC9" w:rsidRPr="00F04269">
        <w:rPr>
          <w:rFonts w:ascii="Times New Roman" w:hAnsi="Times New Roman" w:cs="Times New Roman"/>
          <w:color w:val="FF0000"/>
        </w:rPr>
        <w:t xml:space="preserve"> </w:t>
      </w:r>
      <w:r w:rsidR="00732DC9">
        <w:rPr>
          <w:rFonts w:ascii="Times New Roman" w:hAnsi="Times New Roman" w:cs="Times New Roman"/>
        </w:rPr>
        <w:t xml:space="preserve">than expected by chance, </w:t>
      </w:r>
      <w:r w:rsidR="006D6FDD">
        <w:rPr>
          <w:rFonts w:ascii="Times New Roman" w:hAnsi="Times New Roman" w:cs="Times New Roman"/>
        </w:rPr>
        <w:t xml:space="preserve">the point </w:t>
      </w:r>
      <w:r w:rsidR="006D6FDD">
        <w:rPr>
          <w:rFonts w:ascii="Times New Roman" w:hAnsi="Times New Roman" w:cs="Times New Roman"/>
        </w:rPr>
        <w:lastRenderedPageBreak/>
        <w:t xml:space="preserve">estimate for </w:t>
      </w:r>
      <w:r w:rsidR="00DA0CCB">
        <w:rPr>
          <w:rFonts w:ascii="Times New Roman" w:hAnsi="Times New Roman" w:cs="Times New Roman"/>
        </w:rPr>
        <w:t xml:space="preserve">congruence </w:t>
      </w:r>
      <w:r w:rsidR="006D6FDD">
        <w:rPr>
          <w:rFonts w:ascii="Times New Roman" w:hAnsi="Times New Roman" w:cs="Times New Roman"/>
        </w:rPr>
        <w:t xml:space="preserve">across studies </w:t>
      </w:r>
      <w:r w:rsidR="00DA0CCB">
        <w:rPr>
          <w:rFonts w:ascii="Times New Roman" w:hAnsi="Times New Roman" w:cs="Times New Roman"/>
        </w:rPr>
        <w:t xml:space="preserve">is </w:t>
      </w:r>
      <w:r w:rsidR="006D6FDD">
        <w:rPr>
          <w:rFonts w:ascii="Times New Roman" w:hAnsi="Times New Roman" w:cs="Times New Roman"/>
        </w:rPr>
        <w:t>relatively</w:t>
      </w:r>
      <w:r w:rsidR="00006EDC">
        <w:rPr>
          <w:rFonts w:ascii="Times New Roman" w:hAnsi="Times New Roman" w:cs="Times New Roman"/>
        </w:rPr>
        <w:t xml:space="preserve"> weak, and</w:t>
      </w:r>
      <w:r w:rsidR="00DA0CCB">
        <w:rPr>
          <w:rFonts w:ascii="Times New Roman" w:hAnsi="Times New Roman" w:cs="Times New Roman"/>
        </w:rPr>
        <w:t xml:space="preserve"> host and parasite </w:t>
      </w:r>
      <w:r w:rsidR="00DA0CCB" w:rsidRPr="00F04269">
        <w:rPr>
          <w:rFonts w:ascii="Times New Roman" w:hAnsi="Times New Roman" w:cs="Times New Roman"/>
          <w:color w:val="FF0000"/>
        </w:rPr>
        <w:t>phylogen</w:t>
      </w:r>
      <w:r w:rsidR="00F04269" w:rsidRPr="00F04269">
        <w:rPr>
          <w:rFonts w:ascii="Times New Roman" w:hAnsi="Times New Roman" w:cs="Times New Roman"/>
          <w:color w:val="FF0000"/>
        </w:rPr>
        <w:t>ies</w:t>
      </w:r>
      <w:r w:rsidR="00DA0CCB" w:rsidRPr="00F04269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can</w:t>
      </w:r>
      <w:r w:rsidR="00006EDC">
        <w:rPr>
          <w:rFonts w:ascii="Times New Roman" w:hAnsi="Times New Roman" w:cs="Times New Roman"/>
        </w:rPr>
        <w:t>not</w:t>
      </w:r>
      <w:r>
        <w:rPr>
          <w:rFonts w:ascii="Times New Roman" w:hAnsi="Times New Roman" w:cs="Times New Roman"/>
        </w:rPr>
        <w:t xml:space="preserve"> be said to be</w:t>
      </w:r>
      <w:r w:rsidR="00DA0CCB">
        <w:rPr>
          <w:rFonts w:ascii="Times New Roman" w:hAnsi="Times New Roman" w:cs="Times New Roman"/>
        </w:rPr>
        <w:t xml:space="preserve"> reflective of each other. </w:t>
      </w:r>
      <w:r w:rsidR="007748E6">
        <w:rPr>
          <w:rFonts w:ascii="Times New Roman" w:hAnsi="Times New Roman" w:cs="Times New Roman"/>
        </w:rPr>
        <w:t xml:space="preserve">Secondly, </w:t>
      </w:r>
      <w:r w:rsidR="0061464E">
        <w:rPr>
          <w:rFonts w:ascii="Times New Roman" w:hAnsi="Times New Roman" w:cs="Times New Roman"/>
        </w:rPr>
        <w:t xml:space="preserve">taking a large number of studies into consideration </w:t>
      </w:r>
      <w:r w:rsidR="006D6FDD">
        <w:rPr>
          <w:rFonts w:ascii="Times New Roman" w:hAnsi="Times New Roman" w:cs="Times New Roman"/>
        </w:rPr>
        <w:t>that</w:t>
      </w:r>
      <w:r>
        <w:rPr>
          <w:rFonts w:ascii="Times New Roman" w:hAnsi="Times New Roman" w:cs="Times New Roman"/>
        </w:rPr>
        <w:t xml:space="preserve"> sampl</w:t>
      </w:r>
      <w:r w:rsidR="006D6FDD">
        <w:rPr>
          <w:rFonts w:ascii="Times New Roman" w:hAnsi="Times New Roman" w:cs="Times New Roman"/>
        </w:rPr>
        <w:t>e</w:t>
      </w:r>
      <w:r w:rsidR="00EE0094">
        <w:rPr>
          <w:rFonts w:ascii="Times New Roman" w:hAnsi="Times New Roman" w:cs="Times New Roman"/>
        </w:rPr>
        <w:t xml:space="preserve"> </w:t>
      </w:r>
      <w:r w:rsidR="006D6FDD">
        <w:rPr>
          <w:rFonts w:ascii="Times New Roman" w:hAnsi="Times New Roman" w:cs="Times New Roman"/>
        </w:rPr>
        <w:t>a wide breadth of</w:t>
      </w:r>
      <w:r w:rsidR="0061464E">
        <w:rPr>
          <w:rFonts w:ascii="Times New Roman" w:hAnsi="Times New Roman" w:cs="Times New Roman"/>
        </w:rPr>
        <w:t xml:space="preserve"> host and mutualist diversity, </w:t>
      </w:r>
      <w:commentRangeStart w:id="39"/>
      <w:r w:rsidR="00B80205" w:rsidRPr="00B80205">
        <w:rPr>
          <w:rFonts w:ascii="Times New Roman" w:hAnsi="Times New Roman" w:cs="Times New Roman"/>
          <w:color w:val="FF0000"/>
        </w:rPr>
        <w:t>significant</w:t>
      </w:r>
      <w:r w:rsidR="00EE0094" w:rsidRPr="00B80205">
        <w:rPr>
          <w:rFonts w:ascii="Times New Roman" w:hAnsi="Times New Roman" w:cs="Times New Roman"/>
          <w:color w:val="FF0000"/>
        </w:rPr>
        <w:t xml:space="preserve"> phylogenetic congruence </w:t>
      </w:r>
      <w:commentRangeEnd w:id="39"/>
      <w:r w:rsidR="00B80205">
        <w:rPr>
          <w:rStyle w:val="CommentReference"/>
        </w:rPr>
        <w:commentReference w:id="39"/>
      </w:r>
      <w:r w:rsidR="00EE0094">
        <w:rPr>
          <w:rFonts w:ascii="Times New Roman" w:hAnsi="Times New Roman" w:cs="Times New Roman"/>
        </w:rPr>
        <w:t xml:space="preserve">for hosts and mutualists </w:t>
      </w:r>
      <w:r w:rsidR="0061464E">
        <w:rPr>
          <w:rFonts w:ascii="Times New Roman" w:hAnsi="Times New Roman" w:cs="Times New Roman"/>
        </w:rPr>
        <w:t>support</w:t>
      </w:r>
      <w:r w:rsidR="00EE0094">
        <w:rPr>
          <w:rFonts w:ascii="Times New Roman" w:hAnsi="Times New Roman" w:cs="Times New Roman"/>
        </w:rPr>
        <w:t>s</w:t>
      </w:r>
      <w:r w:rsidR="0061464E">
        <w:rPr>
          <w:rFonts w:ascii="Times New Roman" w:hAnsi="Times New Roman" w:cs="Times New Roman"/>
        </w:rPr>
        <w:t xml:space="preserve"> the hypothesis</w:t>
      </w:r>
      <w:r w:rsidR="00CE7A7E">
        <w:rPr>
          <w:rFonts w:ascii="Times New Roman" w:hAnsi="Times New Roman" w:cs="Times New Roman"/>
        </w:rPr>
        <w:t xml:space="preserve"> that</w:t>
      </w:r>
      <w:r w:rsidR="0061464E">
        <w:rPr>
          <w:rFonts w:ascii="Times New Roman" w:hAnsi="Times New Roman" w:cs="Times New Roman"/>
        </w:rPr>
        <w:t xml:space="preserve"> host-mutualist relationships</w:t>
      </w:r>
      <w:r w:rsidR="00CE7A7E">
        <w:rPr>
          <w:rFonts w:ascii="Times New Roman" w:hAnsi="Times New Roman" w:cs="Times New Roman"/>
        </w:rPr>
        <w:t xml:space="preserve"> are </w:t>
      </w:r>
      <w:r>
        <w:rPr>
          <w:rFonts w:ascii="Times New Roman" w:hAnsi="Times New Roman" w:cs="Times New Roman"/>
        </w:rPr>
        <w:t xml:space="preserve">in general </w:t>
      </w:r>
      <w:r w:rsidR="00CE7A7E">
        <w:rPr>
          <w:rFonts w:ascii="Times New Roman" w:hAnsi="Times New Roman" w:cs="Times New Roman"/>
        </w:rPr>
        <w:t xml:space="preserve">evolutionary persistent, </w:t>
      </w:r>
      <w:r>
        <w:rPr>
          <w:rFonts w:ascii="Times New Roman" w:hAnsi="Times New Roman" w:cs="Times New Roman"/>
        </w:rPr>
        <w:t>and</w:t>
      </w:r>
      <w:r w:rsidR="0061464E">
        <w:rPr>
          <w:rFonts w:ascii="Times New Roman" w:hAnsi="Times New Roman" w:cs="Times New Roman"/>
        </w:rPr>
        <w:t xml:space="preserve"> </w:t>
      </w:r>
      <w:commentRangeStart w:id="40"/>
      <w:r w:rsidR="006D6FDD">
        <w:rPr>
          <w:rFonts w:ascii="Times New Roman" w:hAnsi="Times New Roman" w:cs="Times New Roman"/>
        </w:rPr>
        <w:t xml:space="preserve">are </w:t>
      </w:r>
      <w:r w:rsidR="0061464E">
        <w:rPr>
          <w:rFonts w:ascii="Times New Roman" w:hAnsi="Times New Roman" w:cs="Times New Roman"/>
        </w:rPr>
        <w:t xml:space="preserve">not </w:t>
      </w:r>
      <w:r w:rsidR="00006EDC">
        <w:rPr>
          <w:rFonts w:ascii="Times New Roman" w:hAnsi="Times New Roman" w:cs="Times New Roman"/>
        </w:rPr>
        <w:t xml:space="preserve">routinely </w:t>
      </w:r>
      <w:r w:rsidR="00CE7A7E">
        <w:rPr>
          <w:rFonts w:ascii="Times New Roman" w:hAnsi="Times New Roman" w:cs="Times New Roman"/>
        </w:rPr>
        <w:t xml:space="preserve">destabilised by </w:t>
      </w:r>
      <w:r w:rsidR="00CE7A7E" w:rsidRPr="00EF1AEC">
        <w:rPr>
          <w:rFonts w:ascii="Times New Roman" w:hAnsi="Times New Roman" w:cs="Times New Roman"/>
        </w:rPr>
        <w:t>reciprocal exploitation</w:t>
      </w:r>
      <w:r w:rsidR="00CE7A7E">
        <w:rPr>
          <w:rFonts w:ascii="Times New Roman" w:hAnsi="Times New Roman" w:cs="Times New Roman"/>
        </w:rPr>
        <w:t xml:space="preserve"> </w:t>
      </w:r>
      <w:r w:rsidR="00CE7A7E" w:rsidRPr="00EF1AEC">
        <w:rPr>
          <w:rFonts w:ascii="Times New Roman" w:hAnsi="Times New Roman" w:cs="Times New Roman"/>
        </w:rPr>
        <w:t xml:space="preserve">over </w:t>
      </w:r>
      <w:r w:rsidR="0061464E">
        <w:rPr>
          <w:rFonts w:ascii="Times New Roman" w:hAnsi="Times New Roman" w:cs="Times New Roman"/>
        </w:rPr>
        <w:t>evolutionary timescales</w:t>
      </w:r>
      <w:commentRangeEnd w:id="40"/>
      <w:r w:rsidR="00B80205">
        <w:rPr>
          <w:rStyle w:val="CommentReference"/>
        </w:rPr>
        <w:commentReference w:id="40"/>
      </w:r>
      <w:r w:rsidR="0061464E">
        <w:rPr>
          <w:rFonts w:ascii="Times New Roman" w:hAnsi="Times New Roman" w:cs="Times New Roman"/>
        </w:rPr>
        <w:t>.</w:t>
      </w:r>
      <w:r w:rsidR="00CE7A7E">
        <w:rPr>
          <w:rFonts w:ascii="Times New Roman" w:hAnsi="Times New Roman" w:cs="Times New Roman"/>
        </w:rPr>
        <w:t xml:space="preserve"> </w:t>
      </w:r>
      <w:commentRangeStart w:id="41"/>
      <w:r w:rsidR="00CE7A7E">
        <w:rPr>
          <w:rFonts w:ascii="Times New Roman" w:hAnsi="Times New Roman" w:cs="Times New Roman"/>
        </w:rPr>
        <w:t xml:space="preserve">Thirdly, </w:t>
      </w:r>
      <w:r w:rsidR="00006EDC">
        <w:rPr>
          <w:rFonts w:ascii="Times New Roman" w:hAnsi="Times New Roman" w:cs="Times New Roman"/>
        </w:rPr>
        <w:t xml:space="preserve">our results </w:t>
      </w:r>
      <w:r w:rsidR="006D6FDD">
        <w:rPr>
          <w:rFonts w:ascii="Times New Roman" w:hAnsi="Times New Roman" w:cs="Times New Roman"/>
        </w:rPr>
        <w:t>suggest</w:t>
      </w:r>
      <w:r w:rsidR="00006EDC">
        <w:rPr>
          <w:rFonts w:ascii="Times New Roman" w:hAnsi="Times New Roman" w:cs="Times New Roman"/>
        </w:rPr>
        <w:t xml:space="preserve"> that hosts and their mutualists show significantly </w:t>
      </w:r>
      <w:r w:rsidR="006D6FDD">
        <w:rPr>
          <w:rFonts w:ascii="Times New Roman" w:hAnsi="Times New Roman" w:cs="Times New Roman"/>
        </w:rPr>
        <w:t xml:space="preserve">greater </w:t>
      </w:r>
      <w:r w:rsidR="00006EDC">
        <w:rPr>
          <w:rFonts w:ascii="Times New Roman" w:hAnsi="Times New Roman" w:cs="Times New Roman"/>
        </w:rPr>
        <w:t>phylogenetic congruence than hosts and their parasites</w:t>
      </w:r>
      <w:commentRangeEnd w:id="41"/>
      <w:r w:rsidR="0019630C">
        <w:rPr>
          <w:rStyle w:val="CommentReference"/>
        </w:rPr>
        <w:commentReference w:id="41"/>
      </w:r>
      <w:r w:rsidR="00006EDC">
        <w:rPr>
          <w:rFonts w:ascii="Times New Roman" w:hAnsi="Times New Roman" w:cs="Times New Roman"/>
        </w:rPr>
        <w:t xml:space="preserve">. </w:t>
      </w:r>
    </w:p>
    <w:p w14:paraId="226C9140" w14:textId="77777777" w:rsidR="00A2686B" w:rsidRDefault="00A2686B" w:rsidP="00557DC5">
      <w:pPr>
        <w:spacing w:line="480" w:lineRule="auto"/>
        <w:rPr>
          <w:rFonts w:ascii="Times New Roman" w:hAnsi="Times New Roman" w:cs="Times New Roman"/>
        </w:rPr>
      </w:pPr>
    </w:p>
    <w:p w14:paraId="1E38128C" w14:textId="4C870516" w:rsidR="00A2686B" w:rsidRDefault="000747B4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further dissect the </w:t>
      </w:r>
      <w:r w:rsidR="004656D5">
        <w:rPr>
          <w:rFonts w:ascii="Times New Roman" w:hAnsi="Times New Roman" w:cs="Times New Roman"/>
        </w:rPr>
        <w:t xml:space="preserve">identified </w:t>
      </w:r>
      <w:r w:rsidR="004C3E11"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 xml:space="preserve">phylogenetic pattern between symbiont and host </w:t>
      </w:r>
      <w:r w:rsidRPr="00B261FD">
        <w:rPr>
          <w:rFonts w:ascii="Times New Roman" w:hAnsi="Times New Roman" w:cs="Times New Roman"/>
          <w:color w:val="FF0000"/>
        </w:rPr>
        <w:t>phylogen</w:t>
      </w:r>
      <w:r w:rsidR="00B261FD" w:rsidRPr="00B261FD">
        <w:rPr>
          <w:rFonts w:ascii="Times New Roman" w:hAnsi="Times New Roman" w:cs="Times New Roman"/>
          <w:color w:val="FF0000"/>
        </w:rPr>
        <w:t>ies</w:t>
      </w:r>
      <w:r>
        <w:rPr>
          <w:rFonts w:ascii="Times New Roman" w:hAnsi="Times New Roman" w:cs="Times New Roman"/>
        </w:rPr>
        <w:t xml:space="preserve">, we examined </w:t>
      </w:r>
      <w:r w:rsidR="009B1D9D">
        <w:rPr>
          <w:rFonts w:ascii="Times New Roman" w:hAnsi="Times New Roman" w:cs="Times New Roman"/>
        </w:rPr>
        <w:t xml:space="preserve">if taxonomy exerted an effect </w:t>
      </w:r>
      <w:r>
        <w:rPr>
          <w:rFonts w:ascii="Times New Roman" w:hAnsi="Times New Roman" w:cs="Times New Roman"/>
        </w:rPr>
        <w:t>by</w:t>
      </w:r>
      <w:r w:rsidR="005B06F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partitioning</w:t>
      </w:r>
      <w:r w:rsidR="005B06F6">
        <w:rPr>
          <w:rFonts w:ascii="Times New Roman" w:hAnsi="Times New Roman" w:cs="Times New Roman"/>
        </w:rPr>
        <w:t xml:space="preserve"> studies according to host and symbiont taxonomy</w:t>
      </w:r>
      <w:r w:rsidR="009B1D9D">
        <w:rPr>
          <w:rFonts w:ascii="Times New Roman" w:hAnsi="Times New Roman" w:cs="Times New Roman"/>
        </w:rPr>
        <w:t xml:space="preserve">. </w:t>
      </w:r>
      <w:r w:rsidR="00115A05">
        <w:rPr>
          <w:rFonts w:ascii="Times New Roman" w:hAnsi="Times New Roman" w:cs="Times New Roman"/>
        </w:rPr>
        <w:t xml:space="preserve">Variation in effect size </w:t>
      </w:r>
      <w:r w:rsidR="002D4C56">
        <w:rPr>
          <w:rFonts w:ascii="Times New Roman" w:hAnsi="Times New Roman" w:cs="Times New Roman"/>
        </w:rPr>
        <w:t>among</w:t>
      </w:r>
      <w:r w:rsidR="00115A05">
        <w:rPr>
          <w:rFonts w:ascii="Times New Roman" w:hAnsi="Times New Roman" w:cs="Times New Roman"/>
        </w:rPr>
        <w:t xml:space="preserve"> host taxa</w:t>
      </w:r>
      <w:r w:rsidR="002D4C56">
        <w:rPr>
          <w:rFonts w:ascii="Times New Roman" w:hAnsi="Times New Roman" w:cs="Times New Roman"/>
        </w:rPr>
        <w:t xml:space="preserve"> was highly variable, </w:t>
      </w:r>
      <w:commentRangeStart w:id="42"/>
      <w:r w:rsidR="002D4C56">
        <w:rPr>
          <w:rFonts w:ascii="Times New Roman" w:hAnsi="Times New Roman" w:cs="Times New Roman"/>
        </w:rPr>
        <w:t xml:space="preserve">with </w:t>
      </w:r>
      <w:r w:rsidR="00115A05">
        <w:rPr>
          <w:rFonts w:ascii="Times New Roman" w:hAnsi="Times New Roman" w:cs="Times New Roman"/>
        </w:rPr>
        <w:t xml:space="preserve">microbe hosts </w:t>
      </w:r>
      <w:commentRangeStart w:id="43"/>
      <w:r w:rsidR="00115A05">
        <w:rPr>
          <w:rFonts w:ascii="Times New Roman" w:hAnsi="Times New Roman" w:cs="Times New Roman"/>
        </w:rPr>
        <w:t>shar</w:t>
      </w:r>
      <w:r w:rsidR="002D4C56">
        <w:rPr>
          <w:rFonts w:ascii="Times New Roman" w:hAnsi="Times New Roman" w:cs="Times New Roman"/>
        </w:rPr>
        <w:t>ing</w:t>
      </w:r>
      <w:r w:rsidR="00115A05">
        <w:rPr>
          <w:rFonts w:ascii="Times New Roman" w:hAnsi="Times New Roman" w:cs="Times New Roman"/>
        </w:rPr>
        <w:t xml:space="preserve"> </w:t>
      </w:r>
      <w:commentRangeEnd w:id="43"/>
      <w:r w:rsidR="00871106">
        <w:rPr>
          <w:rStyle w:val="CommentReference"/>
        </w:rPr>
        <w:commentReference w:id="43"/>
      </w:r>
      <w:r w:rsidR="00115A05">
        <w:rPr>
          <w:rFonts w:ascii="Times New Roman" w:hAnsi="Times New Roman" w:cs="Times New Roman"/>
        </w:rPr>
        <w:t>greatest phylogenetic congruence with their symbionts</w:t>
      </w:r>
      <w:commentRangeEnd w:id="42"/>
      <w:r w:rsidR="005E59EE">
        <w:rPr>
          <w:rStyle w:val="CommentReference"/>
        </w:rPr>
        <w:commentReference w:id="42"/>
      </w:r>
      <w:r w:rsidR="00115A05">
        <w:rPr>
          <w:rFonts w:ascii="Times New Roman" w:hAnsi="Times New Roman" w:cs="Times New Roman"/>
        </w:rPr>
        <w:t xml:space="preserve"> (</w:t>
      </w:r>
      <w:r w:rsidR="00115A05">
        <w:rPr>
          <w:rFonts w:ascii="Times New Roman" w:hAnsi="Times New Roman" w:cs="Times New Roman"/>
          <w:i/>
        </w:rPr>
        <w:t xml:space="preserve">r </w:t>
      </w:r>
      <w:r w:rsidR="00115A05">
        <w:rPr>
          <w:rFonts w:ascii="Times New Roman" w:hAnsi="Times New Roman" w:cs="Times New Roman"/>
        </w:rPr>
        <w:t xml:space="preserve">= </w:t>
      </w:r>
      <w:r w:rsidR="00115A05" w:rsidRPr="00151EDB">
        <w:rPr>
          <w:rFonts w:ascii="Times New Roman" w:hAnsi="Times New Roman" w:cs="Times New Roman"/>
          <w:color w:val="FF0000"/>
        </w:rPr>
        <w:t>**</w:t>
      </w:r>
      <w:r w:rsidR="00115A05">
        <w:rPr>
          <w:rFonts w:ascii="Times New Roman" w:hAnsi="Times New Roman" w:cs="Times New Roman"/>
        </w:rPr>
        <w:t xml:space="preserve">, </w:t>
      </w:r>
      <w:proofErr w:type="spellStart"/>
      <w:r w:rsidR="00115A05" w:rsidRPr="0061425A">
        <w:rPr>
          <w:rFonts w:ascii="Times New Roman" w:hAnsi="Times New Roman" w:cs="Times New Roman"/>
          <w:i/>
        </w:rPr>
        <w:t>Zr</w:t>
      </w:r>
      <w:proofErr w:type="spellEnd"/>
      <w:r w:rsidR="00115A05">
        <w:rPr>
          <w:rFonts w:ascii="Times New Roman" w:hAnsi="Times New Roman" w:cs="Times New Roman"/>
        </w:rPr>
        <w:t xml:space="preserve"> = 0.558, </w:t>
      </w:r>
      <w:r w:rsidR="00115A05" w:rsidRPr="0053642E">
        <w:rPr>
          <w:rFonts w:ascii="Times New Roman" w:hAnsi="Times New Roman" w:cs="Times New Roman"/>
        </w:rPr>
        <w:t xml:space="preserve">95% </w:t>
      </w:r>
      <w:r w:rsidR="00115A05">
        <w:rPr>
          <w:rFonts w:ascii="Times New Roman" w:hAnsi="Times New Roman" w:cs="Times New Roman"/>
        </w:rPr>
        <w:t xml:space="preserve">CI = </w:t>
      </w:r>
      <w:r w:rsidR="00115A05" w:rsidRPr="00E846AC">
        <w:rPr>
          <w:rFonts w:ascii="Times New Roman" w:hAnsi="Times New Roman" w:cs="Times New Roman"/>
        </w:rPr>
        <w:t>0.392, 0.725</w:t>
      </w:r>
      <w:del w:id="44" w:author="Microsoft Office User" w:date="2019-01-08T06:14:00Z">
        <w:r w:rsidR="00115A05" w:rsidRPr="00E846AC" w:rsidDel="00F70AE0">
          <w:rPr>
            <w:rFonts w:ascii="Times New Roman" w:hAnsi="Times New Roman" w:cs="Times New Roman"/>
          </w:rPr>
          <w:delText>,</w:delText>
        </w:r>
        <w:r w:rsidR="00115A05" w:rsidDel="00F70AE0">
          <w:rPr>
            <w:rFonts w:ascii="Times New Roman" w:hAnsi="Times New Roman" w:cs="Times New Roman"/>
          </w:rPr>
          <w:delText xml:space="preserve"> </w:delText>
        </w:r>
        <w:r w:rsidR="00115A05" w:rsidRPr="0061425A" w:rsidDel="00F70AE0">
          <w:rPr>
            <w:rFonts w:ascii="Times New Roman" w:hAnsi="Times New Roman" w:cs="Times New Roman"/>
            <w:i/>
          </w:rPr>
          <w:delText>p</w:delText>
        </w:r>
        <w:r w:rsidR="00115A05" w:rsidDel="00F70AE0">
          <w:rPr>
            <w:rFonts w:ascii="Times New Roman" w:hAnsi="Times New Roman" w:cs="Times New Roman"/>
          </w:rPr>
          <w:delText xml:space="preserve"> &lt; 0.0001</w:delText>
        </w:r>
      </w:del>
      <w:r w:rsidR="00115A05">
        <w:rPr>
          <w:rFonts w:ascii="Times New Roman" w:hAnsi="Times New Roman" w:cs="Times New Roman"/>
        </w:rPr>
        <w:t>), followed by invertebrate hosts, vertebrate hosts (</w:t>
      </w:r>
      <w:r w:rsidR="00115A05">
        <w:rPr>
          <w:rFonts w:ascii="Times New Roman" w:hAnsi="Times New Roman" w:cs="Times New Roman"/>
          <w:i/>
        </w:rPr>
        <w:t xml:space="preserve">r </w:t>
      </w:r>
      <w:r w:rsidR="00115A05">
        <w:rPr>
          <w:rFonts w:ascii="Times New Roman" w:hAnsi="Times New Roman" w:cs="Times New Roman"/>
        </w:rPr>
        <w:t xml:space="preserve">= </w:t>
      </w:r>
      <w:r w:rsidR="00115A05" w:rsidRPr="00151EDB">
        <w:rPr>
          <w:rFonts w:ascii="Times New Roman" w:hAnsi="Times New Roman" w:cs="Times New Roman"/>
          <w:color w:val="FF0000"/>
        </w:rPr>
        <w:t>**</w:t>
      </w:r>
      <w:r w:rsidR="00115A05">
        <w:rPr>
          <w:rFonts w:ascii="Times New Roman" w:hAnsi="Times New Roman" w:cs="Times New Roman"/>
        </w:rPr>
        <w:t xml:space="preserve">, </w:t>
      </w:r>
      <w:proofErr w:type="spellStart"/>
      <w:r w:rsidR="00115A05" w:rsidRPr="0061425A">
        <w:rPr>
          <w:rFonts w:ascii="Times New Roman" w:hAnsi="Times New Roman" w:cs="Times New Roman"/>
          <w:i/>
        </w:rPr>
        <w:t>Zr</w:t>
      </w:r>
      <w:proofErr w:type="spellEnd"/>
      <w:r w:rsidR="00115A05">
        <w:rPr>
          <w:rFonts w:ascii="Times New Roman" w:hAnsi="Times New Roman" w:cs="Times New Roman"/>
        </w:rPr>
        <w:t xml:space="preserve"> = 0.410, </w:t>
      </w:r>
      <w:r w:rsidR="00115A05" w:rsidRPr="0053642E">
        <w:rPr>
          <w:rFonts w:ascii="Times New Roman" w:hAnsi="Times New Roman" w:cs="Times New Roman"/>
        </w:rPr>
        <w:t xml:space="preserve">95% </w:t>
      </w:r>
      <w:r w:rsidR="00115A05">
        <w:rPr>
          <w:rFonts w:ascii="Times New Roman" w:hAnsi="Times New Roman" w:cs="Times New Roman"/>
        </w:rPr>
        <w:t xml:space="preserve">CI </w:t>
      </w:r>
      <w:r w:rsidR="00115A05" w:rsidRPr="00F44EA3">
        <w:rPr>
          <w:rFonts w:ascii="Times New Roman" w:hAnsi="Times New Roman" w:cs="Times New Roman"/>
        </w:rPr>
        <w:t xml:space="preserve">= </w:t>
      </w:r>
      <w:r w:rsidR="00115A05">
        <w:rPr>
          <w:rFonts w:ascii="Times New Roman" w:hAnsi="Times New Roman" w:cs="Times New Roman"/>
        </w:rPr>
        <w:t>0.330</w:t>
      </w:r>
      <w:r w:rsidR="00115A05" w:rsidRPr="00F44EA3">
        <w:rPr>
          <w:rFonts w:ascii="Times New Roman" w:hAnsi="Times New Roman" w:cs="Times New Roman"/>
        </w:rPr>
        <w:t xml:space="preserve">, </w:t>
      </w:r>
      <w:r w:rsidR="00115A05">
        <w:rPr>
          <w:rFonts w:ascii="Times New Roman" w:hAnsi="Times New Roman" w:cs="Times New Roman"/>
        </w:rPr>
        <w:t>0.490</w:t>
      </w:r>
      <w:del w:id="45" w:author="Microsoft Office User" w:date="2019-01-08T06:14:00Z">
        <w:r w:rsidR="00115A05" w:rsidRPr="00F44EA3" w:rsidDel="00F70AE0">
          <w:rPr>
            <w:rFonts w:ascii="Times New Roman" w:hAnsi="Times New Roman" w:cs="Times New Roman"/>
          </w:rPr>
          <w:delText>,</w:delText>
        </w:r>
        <w:r w:rsidR="00115A05" w:rsidDel="00F70AE0">
          <w:rPr>
            <w:rFonts w:ascii="Times New Roman" w:hAnsi="Times New Roman" w:cs="Times New Roman"/>
          </w:rPr>
          <w:delText xml:space="preserve"> </w:delText>
        </w:r>
        <w:r w:rsidR="00115A05" w:rsidRPr="0061425A" w:rsidDel="00F70AE0">
          <w:rPr>
            <w:rFonts w:ascii="Times New Roman" w:hAnsi="Times New Roman" w:cs="Times New Roman"/>
            <w:i/>
          </w:rPr>
          <w:delText>p</w:delText>
        </w:r>
        <w:r w:rsidR="00115A05" w:rsidDel="00F70AE0">
          <w:rPr>
            <w:rFonts w:ascii="Times New Roman" w:hAnsi="Times New Roman" w:cs="Times New Roman"/>
          </w:rPr>
          <w:delText xml:space="preserve"> &lt; 0.0001</w:delText>
        </w:r>
      </w:del>
      <w:r w:rsidR="00115A05">
        <w:rPr>
          <w:rFonts w:ascii="Times New Roman" w:hAnsi="Times New Roman" w:cs="Times New Roman"/>
        </w:rPr>
        <w:t>), and lastly plant hosts (</w:t>
      </w:r>
      <w:r w:rsidR="00115A05">
        <w:rPr>
          <w:rFonts w:ascii="Times New Roman" w:hAnsi="Times New Roman" w:cs="Times New Roman"/>
          <w:i/>
        </w:rPr>
        <w:t xml:space="preserve">r </w:t>
      </w:r>
      <w:r w:rsidR="00115A05">
        <w:rPr>
          <w:rFonts w:ascii="Times New Roman" w:hAnsi="Times New Roman" w:cs="Times New Roman"/>
        </w:rPr>
        <w:t xml:space="preserve">= </w:t>
      </w:r>
      <w:r w:rsidR="00115A05" w:rsidRPr="00151EDB">
        <w:rPr>
          <w:rFonts w:ascii="Times New Roman" w:hAnsi="Times New Roman" w:cs="Times New Roman"/>
          <w:color w:val="FF0000"/>
        </w:rPr>
        <w:t>**</w:t>
      </w:r>
      <w:r w:rsidR="00115A05">
        <w:rPr>
          <w:rFonts w:ascii="Times New Roman" w:hAnsi="Times New Roman" w:cs="Times New Roman"/>
        </w:rPr>
        <w:t xml:space="preserve">, </w:t>
      </w:r>
      <w:proofErr w:type="spellStart"/>
      <w:r w:rsidR="00115A05" w:rsidRPr="0061425A">
        <w:rPr>
          <w:rFonts w:ascii="Times New Roman" w:hAnsi="Times New Roman" w:cs="Times New Roman"/>
          <w:i/>
        </w:rPr>
        <w:t>Zr</w:t>
      </w:r>
      <w:proofErr w:type="spellEnd"/>
      <w:r w:rsidR="00115A05">
        <w:rPr>
          <w:rFonts w:ascii="Times New Roman" w:hAnsi="Times New Roman" w:cs="Times New Roman"/>
        </w:rPr>
        <w:t xml:space="preserve"> = 0.265, </w:t>
      </w:r>
      <w:r w:rsidR="00115A05" w:rsidRPr="0053642E">
        <w:rPr>
          <w:rFonts w:ascii="Times New Roman" w:hAnsi="Times New Roman" w:cs="Times New Roman"/>
        </w:rPr>
        <w:t>95</w:t>
      </w:r>
      <w:r w:rsidR="00115A05" w:rsidRPr="00F44EA3">
        <w:rPr>
          <w:rFonts w:ascii="Times New Roman" w:hAnsi="Times New Roman" w:cs="Times New Roman"/>
        </w:rPr>
        <w:t xml:space="preserve">% CI = </w:t>
      </w:r>
      <w:r w:rsidR="00115A05">
        <w:rPr>
          <w:rFonts w:ascii="Times New Roman" w:hAnsi="Times New Roman" w:cs="Times New Roman"/>
        </w:rPr>
        <w:t>0.180</w:t>
      </w:r>
      <w:r w:rsidR="00115A05" w:rsidRPr="00F44EA3">
        <w:rPr>
          <w:rFonts w:ascii="Times New Roman" w:hAnsi="Times New Roman" w:cs="Times New Roman"/>
        </w:rPr>
        <w:t xml:space="preserve">, </w:t>
      </w:r>
      <w:r w:rsidR="00115A05">
        <w:rPr>
          <w:rFonts w:ascii="Times New Roman" w:hAnsi="Times New Roman" w:cs="Times New Roman"/>
        </w:rPr>
        <w:t>0.350</w:t>
      </w:r>
      <w:del w:id="46" w:author="Microsoft Office User" w:date="2019-01-08T06:14:00Z">
        <w:r w:rsidR="00115A05" w:rsidRPr="00F44EA3" w:rsidDel="00F70AE0">
          <w:rPr>
            <w:rFonts w:ascii="Times New Roman" w:hAnsi="Times New Roman" w:cs="Times New Roman"/>
          </w:rPr>
          <w:delText>,</w:delText>
        </w:r>
        <w:r w:rsidR="00115A05" w:rsidDel="00F70AE0">
          <w:rPr>
            <w:rFonts w:ascii="Times New Roman" w:hAnsi="Times New Roman" w:cs="Times New Roman"/>
          </w:rPr>
          <w:delText xml:space="preserve"> </w:delText>
        </w:r>
        <w:r w:rsidR="00115A05" w:rsidRPr="0061425A" w:rsidDel="00F70AE0">
          <w:rPr>
            <w:rFonts w:ascii="Times New Roman" w:hAnsi="Times New Roman" w:cs="Times New Roman"/>
            <w:i/>
          </w:rPr>
          <w:delText>p</w:delText>
        </w:r>
        <w:r w:rsidR="00115A05" w:rsidDel="00F70AE0">
          <w:rPr>
            <w:rFonts w:ascii="Times New Roman" w:hAnsi="Times New Roman" w:cs="Times New Roman"/>
          </w:rPr>
          <w:delText xml:space="preserve"> &lt; 0.0001</w:delText>
        </w:r>
      </w:del>
      <w:r w:rsidR="00115A05">
        <w:rPr>
          <w:rFonts w:ascii="Times New Roman" w:hAnsi="Times New Roman" w:cs="Times New Roman"/>
        </w:rPr>
        <w:t>) (</w:t>
      </w:r>
      <w:r w:rsidR="00115A05" w:rsidRPr="009672BE">
        <w:rPr>
          <w:rFonts w:ascii="Times New Roman" w:hAnsi="Times New Roman" w:cs="Times New Roman"/>
          <w:color w:val="FF0000"/>
        </w:rPr>
        <w:t xml:space="preserve">Fig. </w:t>
      </w:r>
      <w:r w:rsidR="009672BE" w:rsidRPr="009672BE">
        <w:rPr>
          <w:rFonts w:ascii="Times New Roman" w:hAnsi="Times New Roman" w:cs="Times New Roman"/>
          <w:color w:val="FF0000"/>
        </w:rPr>
        <w:t>4</w:t>
      </w:r>
      <w:r w:rsidR="00115A05" w:rsidRPr="009672BE">
        <w:rPr>
          <w:rFonts w:ascii="Times New Roman" w:hAnsi="Times New Roman" w:cs="Times New Roman"/>
          <w:color w:val="FF0000"/>
        </w:rPr>
        <w:t>A</w:t>
      </w:r>
      <w:r w:rsidR="00115A05">
        <w:rPr>
          <w:rFonts w:ascii="Times New Roman" w:hAnsi="Times New Roman" w:cs="Times New Roman"/>
        </w:rPr>
        <w:t xml:space="preserve">). In contrast, variation in phylogenetic </w:t>
      </w:r>
      <w:r w:rsidR="008E5EEB">
        <w:rPr>
          <w:rFonts w:ascii="Times New Roman" w:hAnsi="Times New Roman" w:cs="Times New Roman"/>
        </w:rPr>
        <w:t xml:space="preserve">congruence </w:t>
      </w:r>
      <w:r w:rsidR="002D4C56">
        <w:rPr>
          <w:rFonts w:ascii="Times New Roman" w:hAnsi="Times New Roman" w:cs="Times New Roman"/>
        </w:rPr>
        <w:t xml:space="preserve">among symbiont taxa was lower, with </w:t>
      </w:r>
      <w:r w:rsidR="004A7E4F">
        <w:rPr>
          <w:rFonts w:ascii="Times New Roman" w:hAnsi="Times New Roman" w:cs="Times New Roman"/>
        </w:rPr>
        <w:t>m</w:t>
      </w:r>
      <w:r w:rsidR="00627BC7">
        <w:rPr>
          <w:rFonts w:ascii="Times New Roman" w:hAnsi="Times New Roman" w:cs="Times New Roman"/>
        </w:rPr>
        <w:t>icrobe</w:t>
      </w:r>
      <w:r w:rsidR="004A7E4F">
        <w:rPr>
          <w:rFonts w:ascii="Times New Roman" w:hAnsi="Times New Roman" w:cs="Times New Roman"/>
        </w:rPr>
        <w:t xml:space="preserve"> (</w:t>
      </w:r>
      <w:r w:rsidR="004A7E4F">
        <w:rPr>
          <w:rFonts w:ascii="Times New Roman" w:hAnsi="Times New Roman" w:cs="Times New Roman"/>
          <w:i/>
        </w:rPr>
        <w:t xml:space="preserve">n </w:t>
      </w:r>
      <w:r w:rsidR="004A7E4F">
        <w:rPr>
          <w:rFonts w:ascii="Times New Roman" w:hAnsi="Times New Roman" w:cs="Times New Roman"/>
        </w:rPr>
        <w:t>= 101)</w:t>
      </w:r>
      <w:r w:rsidR="00627BC7">
        <w:rPr>
          <w:rFonts w:ascii="Times New Roman" w:hAnsi="Times New Roman" w:cs="Times New Roman"/>
        </w:rPr>
        <w:t xml:space="preserve"> and invertebrate</w:t>
      </w:r>
      <w:r w:rsidR="004A7E4F">
        <w:rPr>
          <w:rFonts w:ascii="Times New Roman" w:hAnsi="Times New Roman" w:cs="Times New Roman"/>
        </w:rPr>
        <w:t xml:space="preserve"> (</w:t>
      </w:r>
      <w:r w:rsidR="004A7E4F">
        <w:rPr>
          <w:rFonts w:ascii="Times New Roman" w:hAnsi="Times New Roman" w:cs="Times New Roman"/>
          <w:i/>
        </w:rPr>
        <w:t xml:space="preserve">n </w:t>
      </w:r>
      <w:r w:rsidR="004A7E4F">
        <w:rPr>
          <w:rFonts w:ascii="Times New Roman" w:hAnsi="Times New Roman" w:cs="Times New Roman"/>
        </w:rPr>
        <w:t xml:space="preserve">= 91) </w:t>
      </w:r>
      <w:r w:rsidR="00627BC7">
        <w:rPr>
          <w:rFonts w:ascii="Times New Roman" w:hAnsi="Times New Roman" w:cs="Times New Roman"/>
        </w:rPr>
        <w:t xml:space="preserve">symbionts </w:t>
      </w:r>
      <w:r w:rsidR="00CB1A60">
        <w:rPr>
          <w:rFonts w:ascii="Times New Roman" w:hAnsi="Times New Roman" w:cs="Times New Roman"/>
        </w:rPr>
        <w:t>sh</w:t>
      </w:r>
      <w:r w:rsidR="00223202">
        <w:rPr>
          <w:rFonts w:ascii="Times New Roman" w:hAnsi="Times New Roman" w:cs="Times New Roman"/>
        </w:rPr>
        <w:t>ow</w:t>
      </w:r>
      <w:r w:rsidR="002D4C56">
        <w:rPr>
          <w:rFonts w:ascii="Times New Roman" w:hAnsi="Times New Roman" w:cs="Times New Roman"/>
        </w:rPr>
        <w:t>ing</w:t>
      </w:r>
      <w:r w:rsidR="00CB1A60">
        <w:rPr>
          <w:rFonts w:ascii="Times New Roman" w:hAnsi="Times New Roman" w:cs="Times New Roman"/>
        </w:rPr>
        <w:t xml:space="preserve"> a </w:t>
      </w:r>
      <w:r w:rsidR="00E846AC">
        <w:rPr>
          <w:rFonts w:ascii="Times New Roman" w:hAnsi="Times New Roman" w:cs="Times New Roman"/>
        </w:rPr>
        <w:t xml:space="preserve">very </w:t>
      </w:r>
      <w:r w:rsidR="00CB1A60">
        <w:rPr>
          <w:rFonts w:ascii="Times New Roman" w:hAnsi="Times New Roman" w:cs="Times New Roman"/>
        </w:rPr>
        <w:t xml:space="preserve">similar effect </w:t>
      </w:r>
      <w:r w:rsidR="00223202">
        <w:rPr>
          <w:rFonts w:ascii="Times New Roman" w:hAnsi="Times New Roman" w:cs="Times New Roman"/>
        </w:rPr>
        <w:t>size for</w:t>
      </w:r>
      <w:r w:rsidR="00627BC7">
        <w:rPr>
          <w:rFonts w:ascii="Times New Roman" w:hAnsi="Times New Roman" w:cs="Times New Roman"/>
        </w:rPr>
        <w:t xml:space="preserve"> </w:t>
      </w:r>
      <w:r w:rsidR="00671016">
        <w:rPr>
          <w:rFonts w:ascii="Times New Roman" w:hAnsi="Times New Roman" w:cs="Times New Roman"/>
        </w:rPr>
        <w:t xml:space="preserve">phylogenetic </w:t>
      </w:r>
      <w:r w:rsidR="00627BC7">
        <w:rPr>
          <w:rFonts w:ascii="Times New Roman" w:hAnsi="Times New Roman" w:cs="Times New Roman"/>
        </w:rPr>
        <w:t>congruence</w:t>
      </w:r>
      <w:r w:rsidR="00CB1A60">
        <w:rPr>
          <w:rFonts w:ascii="Times New Roman" w:hAnsi="Times New Roman" w:cs="Times New Roman"/>
        </w:rPr>
        <w:t xml:space="preserve"> </w:t>
      </w:r>
      <w:r w:rsidR="00223202">
        <w:rPr>
          <w:rFonts w:ascii="Times New Roman" w:hAnsi="Times New Roman" w:cs="Times New Roman"/>
        </w:rPr>
        <w:t>(</w:t>
      </w:r>
      <w:r w:rsidR="0061425A">
        <w:rPr>
          <w:rFonts w:ascii="Times New Roman" w:hAnsi="Times New Roman" w:cs="Times New Roman"/>
        </w:rPr>
        <w:t xml:space="preserve">microbes: </w:t>
      </w:r>
      <w:r w:rsidR="00BE64E6">
        <w:rPr>
          <w:rFonts w:ascii="Times New Roman" w:hAnsi="Times New Roman" w:cs="Times New Roman"/>
          <w:i/>
        </w:rPr>
        <w:t xml:space="preserve">r </w:t>
      </w:r>
      <w:r w:rsidR="00BE64E6">
        <w:rPr>
          <w:rFonts w:ascii="Times New Roman" w:hAnsi="Times New Roman" w:cs="Times New Roman"/>
        </w:rPr>
        <w:t xml:space="preserve">= </w:t>
      </w:r>
      <w:r w:rsidR="00BE64E6" w:rsidRPr="00151EDB">
        <w:rPr>
          <w:rFonts w:ascii="Times New Roman" w:hAnsi="Times New Roman" w:cs="Times New Roman"/>
          <w:color w:val="FF0000"/>
        </w:rPr>
        <w:t>**</w:t>
      </w:r>
      <w:r w:rsidR="00BE64E6">
        <w:rPr>
          <w:rFonts w:ascii="Times New Roman" w:hAnsi="Times New Roman" w:cs="Times New Roman"/>
        </w:rPr>
        <w:t xml:space="preserve">, </w:t>
      </w:r>
      <w:proofErr w:type="spellStart"/>
      <w:r w:rsidR="0061425A" w:rsidRPr="0061425A">
        <w:rPr>
          <w:rFonts w:ascii="Times New Roman" w:hAnsi="Times New Roman" w:cs="Times New Roman"/>
          <w:i/>
        </w:rPr>
        <w:t>Zr</w:t>
      </w:r>
      <w:proofErr w:type="spellEnd"/>
      <w:r w:rsidR="0061425A">
        <w:rPr>
          <w:rFonts w:ascii="Times New Roman" w:hAnsi="Times New Roman" w:cs="Times New Roman"/>
        </w:rPr>
        <w:t xml:space="preserve"> = 0.347, </w:t>
      </w:r>
      <w:r w:rsidR="0061425A" w:rsidRPr="0053642E">
        <w:rPr>
          <w:rFonts w:ascii="Times New Roman" w:hAnsi="Times New Roman" w:cs="Times New Roman"/>
        </w:rPr>
        <w:t xml:space="preserve">95% </w:t>
      </w:r>
      <w:r w:rsidR="0061425A">
        <w:rPr>
          <w:rFonts w:ascii="Times New Roman" w:hAnsi="Times New Roman" w:cs="Times New Roman"/>
        </w:rPr>
        <w:t xml:space="preserve">CI = </w:t>
      </w:r>
      <w:r w:rsidR="00F44EA3">
        <w:rPr>
          <w:rFonts w:ascii="Times New Roman" w:hAnsi="Times New Roman" w:cs="Times New Roman"/>
        </w:rPr>
        <w:t>0.291</w:t>
      </w:r>
      <w:r w:rsidR="0061425A" w:rsidRPr="00F44EA3">
        <w:rPr>
          <w:rFonts w:ascii="Times New Roman" w:hAnsi="Times New Roman" w:cs="Times New Roman"/>
        </w:rPr>
        <w:t xml:space="preserve">, </w:t>
      </w:r>
      <w:r w:rsidR="00F44EA3">
        <w:rPr>
          <w:rFonts w:ascii="Times New Roman" w:hAnsi="Times New Roman" w:cs="Times New Roman"/>
        </w:rPr>
        <w:t>0.403</w:t>
      </w:r>
      <w:del w:id="47" w:author="Microsoft Office User" w:date="2019-01-08T06:14:00Z">
        <w:r w:rsidR="0061425A" w:rsidRPr="00F44EA3" w:rsidDel="00F70AE0">
          <w:rPr>
            <w:rFonts w:ascii="Times New Roman" w:hAnsi="Times New Roman" w:cs="Times New Roman"/>
          </w:rPr>
          <w:delText>,</w:delText>
        </w:r>
        <w:r w:rsidR="0061425A" w:rsidDel="00F70AE0">
          <w:rPr>
            <w:rFonts w:ascii="Times New Roman" w:hAnsi="Times New Roman" w:cs="Times New Roman"/>
          </w:rPr>
          <w:delText xml:space="preserve"> </w:delText>
        </w:r>
        <w:r w:rsidR="0061425A" w:rsidRPr="0061425A" w:rsidDel="00F70AE0">
          <w:rPr>
            <w:rFonts w:ascii="Times New Roman" w:hAnsi="Times New Roman" w:cs="Times New Roman"/>
            <w:i/>
          </w:rPr>
          <w:delText>p</w:delText>
        </w:r>
        <w:r w:rsidR="004F7882" w:rsidDel="00F70AE0">
          <w:rPr>
            <w:rFonts w:ascii="Times New Roman" w:hAnsi="Times New Roman" w:cs="Times New Roman"/>
          </w:rPr>
          <w:delText xml:space="preserve"> </w:delText>
        </w:r>
        <w:r w:rsidR="0061425A" w:rsidDel="00F70AE0">
          <w:rPr>
            <w:rFonts w:ascii="Times New Roman" w:hAnsi="Times New Roman" w:cs="Times New Roman"/>
          </w:rPr>
          <w:delText>&lt;</w:delText>
        </w:r>
        <w:r w:rsidR="004F7882" w:rsidDel="00F70AE0">
          <w:rPr>
            <w:rFonts w:ascii="Times New Roman" w:hAnsi="Times New Roman" w:cs="Times New Roman"/>
          </w:rPr>
          <w:delText xml:space="preserve"> </w:delText>
        </w:r>
        <w:r w:rsidR="0061425A" w:rsidDel="00F70AE0">
          <w:rPr>
            <w:rFonts w:ascii="Times New Roman" w:hAnsi="Times New Roman" w:cs="Times New Roman"/>
          </w:rPr>
          <w:delText>0.0001</w:delText>
        </w:r>
      </w:del>
      <w:ins w:id="48" w:author="Microsoft Office User" w:date="2019-01-08T06:14:00Z">
        <w:r w:rsidR="00F70AE0">
          <w:rPr>
            <w:rFonts w:ascii="Times New Roman" w:hAnsi="Times New Roman" w:cs="Times New Roman"/>
          </w:rPr>
          <w:t>;</w:t>
        </w:r>
      </w:ins>
      <w:del w:id="49" w:author="Microsoft Office User" w:date="2019-01-08T06:14:00Z">
        <w:r w:rsidR="0061425A" w:rsidDel="00F70AE0">
          <w:rPr>
            <w:rFonts w:ascii="Times New Roman" w:hAnsi="Times New Roman" w:cs="Times New Roman"/>
          </w:rPr>
          <w:delText>,</w:delText>
        </w:r>
      </w:del>
      <w:r w:rsidR="0061425A">
        <w:rPr>
          <w:rFonts w:ascii="Times New Roman" w:hAnsi="Times New Roman" w:cs="Times New Roman"/>
        </w:rPr>
        <w:t xml:space="preserve"> invertebrates: </w:t>
      </w:r>
      <w:r w:rsidR="00BE64E6">
        <w:rPr>
          <w:rFonts w:ascii="Times New Roman" w:hAnsi="Times New Roman" w:cs="Times New Roman"/>
          <w:i/>
        </w:rPr>
        <w:t xml:space="preserve">r </w:t>
      </w:r>
      <w:r w:rsidR="00BE64E6">
        <w:rPr>
          <w:rFonts w:ascii="Times New Roman" w:hAnsi="Times New Roman" w:cs="Times New Roman"/>
        </w:rPr>
        <w:t xml:space="preserve">= </w:t>
      </w:r>
      <w:r w:rsidR="00BE64E6" w:rsidRPr="00151EDB">
        <w:rPr>
          <w:rFonts w:ascii="Times New Roman" w:hAnsi="Times New Roman" w:cs="Times New Roman"/>
          <w:color w:val="FF0000"/>
        </w:rPr>
        <w:t>**</w:t>
      </w:r>
      <w:r w:rsidR="00BE64E6">
        <w:rPr>
          <w:rFonts w:ascii="Times New Roman" w:hAnsi="Times New Roman" w:cs="Times New Roman"/>
        </w:rPr>
        <w:t xml:space="preserve">, </w:t>
      </w:r>
      <w:proofErr w:type="spellStart"/>
      <w:r w:rsidR="0061425A" w:rsidRPr="0061425A">
        <w:rPr>
          <w:rFonts w:ascii="Times New Roman" w:hAnsi="Times New Roman" w:cs="Times New Roman"/>
          <w:i/>
        </w:rPr>
        <w:t>Zr</w:t>
      </w:r>
      <w:proofErr w:type="spellEnd"/>
      <w:r w:rsidR="0061425A">
        <w:rPr>
          <w:rFonts w:ascii="Times New Roman" w:hAnsi="Times New Roman" w:cs="Times New Roman"/>
        </w:rPr>
        <w:t xml:space="preserve"> = 0.325, </w:t>
      </w:r>
      <w:r w:rsidR="0061425A" w:rsidRPr="0053642E">
        <w:rPr>
          <w:rFonts w:ascii="Times New Roman" w:hAnsi="Times New Roman" w:cs="Times New Roman"/>
        </w:rPr>
        <w:t xml:space="preserve">95% </w:t>
      </w:r>
      <w:r w:rsidR="0061425A">
        <w:rPr>
          <w:rFonts w:ascii="Times New Roman" w:hAnsi="Times New Roman" w:cs="Times New Roman"/>
        </w:rPr>
        <w:t xml:space="preserve">CI = </w:t>
      </w:r>
      <w:r w:rsidR="00F44EA3">
        <w:rPr>
          <w:rFonts w:ascii="Times New Roman" w:hAnsi="Times New Roman" w:cs="Times New Roman"/>
        </w:rPr>
        <w:t>0.263</w:t>
      </w:r>
      <w:r w:rsidR="0061425A" w:rsidRPr="00F44EA3">
        <w:rPr>
          <w:rFonts w:ascii="Times New Roman" w:hAnsi="Times New Roman" w:cs="Times New Roman"/>
        </w:rPr>
        <w:t xml:space="preserve">, </w:t>
      </w:r>
      <w:r w:rsidR="00F44EA3">
        <w:rPr>
          <w:rFonts w:ascii="Times New Roman" w:hAnsi="Times New Roman" w:cs="Times New Roman"/>
        </w:rPr>
        <w:t>0.387</w:t>
      </w:r>
      <w:del w:id="50" w:author="Microsoft Office User" w:date="2019-01-08T06:15:00Z">
        <w:r w:rsidR="0061425A" w:rsidRPr="00F44EA3" w:rsidDel="00F70AE0">
          <w:rPr>
            <w:rFonts w:ascii="Times New Roman" w:hAnsi="Times New Roman" w:cs="Times New Roman"/>
          </w:rPr>
          <w:delText>,</w:delText>
        </w:r>
        <w:r w:rsidR="0061425A" w:rsidDel="00F70AE0">
          <w:rPr>
            <w:rFonts w:ascii="Times New Roman" w:hAnsi="Times New Roman" w:cs="Times New Roman"/>
          </w:rPr>
          <w:delText xml:space="preserve"> </w:delText>
        </w:r>
        <w:r w:rsidR="0061425A" w:rsidRPr="0061425A" w:rsidDel="00F70AE0">
          <w:rPr>
            <w:rFonts w:ascii="Times New Roman" w:hAnsi="Times New Roman" w:cs="Times New Roman"/>
            <w:i/>
          </w:rPr>
          <w:delText>p</w:delText>
        </w:r>
        <w:r w:rsidR="004F7882" w:rsidDel="00F70AE0">
          <w:rPr>
            <w:rFonts w:ascii="Times New Roman" w:hAnsi="Times New Roman" w:cs="Times New Roman"/>
          </w:rPr>
          <w:delText xml:space="preserve"> </w:delText>
        </w:r>
        <w:r w:rsidR="0061425A" w:rsidDel="00F70AE0">
          <w:rPr>
            <w:rFonts w:ascii="Times New Roman" w:hAnsi="Times New Roman" w:cs="Times New Roman"/>
          </w:rPr>
          <w:delText>&lt;</w:delText>
        </w:r>
        <w:r w:rsidR="004F7882" w:rsidDel="00F70AE0">
          <w:rPr>
            <w:rFonts w:ascii="Times New Roman" w:hAnsi="Times New Roman" w:cs="Times New Roman"/>
          </w:rPr>
          <w:delText xml:space="preserve"> </w:delText>
        </w:r>
        <w:r w:rsidR="0061425A" w:rsidDel="00F70AE0">
          <w:rPr>
            <w:rFonts w:ascii="Times New Roman" w:hAnsi="Times New Roman" w:cs="Times New Roman"/>
          </w:rPr>
          <w:delText>0.0001</w:delText>
        </w:r>
      </w:del>
      <w:r w:rsidR="00223202">
        <w:rPr>
          <w:rFonts w:ascii="Times New Roman" w:hAnsi="Times New Roman" w:cs="Times New Roman"/>
        </w:rPr>
        <w:t>)</w:t>
      </w:r>
      <w:r w:rsidR="003D6F65">
        <w:rPr>
          <w:rFonts w:ascii="Times New Roman" w:hAnsi="Times New Roman" w:cs="Times New Roman"/>
        </w:rPr>
        <w:t xml:space="preserve">, </w:t>
      </w:r>
      <w:r w:rsidR="005C05E6">
        <w:rPr>
          <w:rFonts w:ascii="Times New Roman" w:hAnsi="Times New Roman" w:cs="Times New Roman"/>
        </w:rPr>
        <w:t>while</w:t>
      </w:r>
      <w:commentRangeStart w:id="51"/>
      <w:r w:rsidR="002D4C56">
        <w:rPr>
          <w:rFonts w:ascii="Times New Roman" w:hAnsi="Times New Roman" w:cs="Times New Roman"/>
        </w:rPr>
        <w:t xml:space="preserve"> poor sampling for </w:t>
      </w:r>
      <w:r w:rsidR="003D6F65">
        <w:rPr>
          <w:rFonts w:ascii="Times New Roman" w:hAnsi="Times New Roman" w:cs="Times New Roman"/>
        </w:rPr>
        <w:t>vertebrate (</w:t>
      </w:r>
      <w:r w:rsidR="003D6F65">
        <w:rPr>
          <w:rFonts w:ascii="Times New Roman" w:hAnsi="Times New Roman" w:cs="Times New Roman"/>
          <w:i/>
        </w:rPr>
        <w:t xml:space="preserve">n </w:t>
      </w:r>
      <w:r w:rsidR="003D6F65">
        <w:rPr>
          <w:rFonts w:ascii="Times New Roman" w:hAnsi="Times New Roman" w:cs="Times New Roman"/>
        </w:rPr>
        <w:t xml:space="preserve">= 2) </w:t>
      </w:r>
      <w:r w:rsidR="002D4C56">
        <w:rPr>
          <w:rFonts w:ascii="Times New Roman" w:hAnsi="Times New Roman" w:cs="Times New Roman"/>
        </w:rPr>
        <w:t>and</w:t>
      </w:r>
      <w:r w:rsidR="003D6F65">
        <w:rPr>
          <w:rFonts w:ascii="Times New Roman" w:hAnsi="Times New Roman" w:cs="Times New Roman"/>
        </w:rPr>
        <w:t xml:space="preserve"> plant (</w:t>
      </w:r>
      <w:r w:rsidR="003D6F65">
        <w:rPr>
          <w:rFonts w:ascii="Times New Roman" w:hAnsi="Times New Roman" w:cs="Times New Roman"/>
          <w:i/>
        </w:rPr>
        <w:t xml:space="preserve">n </w:t>
      </w:r>
      <w:r w:rsidR="003D6F65">
        <w:rPr>
          <w:rFonts w:ascii="Times New Roman" w:hAnsi="Times New Roman" w:cs="Times New Roman"/>
        </w:rPr>
        <w:t>= 3) symbionts</w:t>
      </w:r>
      <w:r w:rsidR="002D4C56">
        <w:rPr>
          <w:rFonts w:ascii="Times New Roman" w:hAnsi="Times New Roman" w:cs="Times New Roman"/>
        </w:rPr>
        <w:t xml:space="preserve"> preclud</w:t>
      </w:r>
      <w:r w:rsidR="005C05E6">
        <w:rPr>
          <w:rFonts w:ascii="Times New Roman" w:hAnsi="Times New Roman" w:cs="Times New Roman"/>
        </w:rPr>
        <w:t>es detailed</w:t>
      </w:r>
      <w:r w:rsidR="002D4C56">
        <w:rPr>
          <w:rFonts w:ascii="Times New Roman" w:hAnsi="Times New Roman" w:cs="Times New Roman"/>
        </w:rPr>
        <w:t xml:space="preserve"> comparisons (</w:t>
      </w:r>
      <w:r w:rsidR="002D4C56" w:rsidRPr="009754FD">
        <w:rPr>
          <w:rFonts w:ascii="Times New Roman" w:hAnsi="Times New Roman" w:cs="Times New Roman"/>
          <w:color w:val="FF0000"/>
        </w:rPr>
        <w:t xml:space="preserve">Fig. </w:t>
      </w:r>
      <w:r w:rsidR="009754FD" w:rsidRPr="009754FD">
        <w:rPr>
          <w:rFonts w:ascii="Times New Roman" w:hAnsi="Times New Roman" w:cs="Times New Roman"/>
          <w:color w:val="FF0000"/>
        </w:rPr>
        <w:t>4</w:t>
      </w:r>
      <w:r w:rsidR="002D4C56" w:rsidRPr="009754FD">
        <w:rPr>
          <w:rFonts w:ascii="Times New Roman" w:hAnsi="Times New Roman" w:cs="Times New Roman"/>
          <w:color w:val="FF0000"/>
        </w:rPr>
        <w:t>B</w:t>
      </w:r>
      <w:r w:rsidR="002D4C56">
        <w:rPr>
          <w:rFonts w:ascii="Times New Roman" w:hAnsi="Times New Roman" w:cs="Times New Roman"/>
        </w:rPr>
        <w:t>)</w:t>
      </w:r>
      <w:r w:rsidR="00CB1A60">
        <w:rPr>
          <w:rFonts w:ascii="Times New Roman" w:hAnsi="Times New Roman" w:cs="Times New Roman"/>
        </w:rPr>
        <w:t>.</w:t>
      </w:r>
      <w:r w:rsidR="00627BC7">
        <w:rPr>
          <w:rFonts w:ascii="Times New Roman" w:hAnsi="Times New Roman" w:cs="Times New Roman"/>
        </w:rPr>
        <w:t xml:space="preserve"> </w:t>
      </w:r>
      <w:commentRangeEnd w:id="51"/>
      <w:r w:rsidR="00CA6A89">
        <w:rPr>
          <w:rStyle w:val="CommentReference"/>
        </w:rPr>
        <w:commentReference w:id="51"/>
      </w:r>
      <w:r w:rsidR="00EC54D4">
        <w:rPr>
          <w:rFonts w:ascii="Times New Roman" w:hAnsi="Times New Roman" w:cs="Times New Roman"/>
        </w:rPr>
        <w:t xml:space="preserve"> </w:t>
      </w:r>
      <w:r w:rsidR="000838AF">
        <w:rPr>
          <w:rFonts w:ascii="Times New Roman" w:hAnsi="Times New Roman" w:cs="Times New Roman"/>
        </w:rPr>
        <w:t>Splitting</w:t>
      </w:r>
      <w:r w:rsidR="004F7882">
        <w:rPr>
          <w:rFonts w:ascii="Times New Roman" w:hAnsi="Times New Roman" w:cs="Times New Roman"/>
        </w:rPr>
        <w:t xml:space="preserve"> </w:t>
      </w:r>
      <w:r w:rsidR="00123467">
        <w:rPr>
          <w:rFonts w:ascii="Times New Roman" w:hAnsi="Times New Roman" w:cs="Times New Roman"/>
        </w:rPr>
        <w:t xml:space="preserve">host taxonomy </w:t>
      </w:r>
      <w:r w:rsidR="004F7882">
        <w:rPr>
          <w:rFonts w:ascii="Times New Roman" w:hAnsi="Times New Roman" w:cs="Times New Roman"/>
        </w:rPr>
        <w:t>by mode of symbiosis</w:t>
      </w:r>
      <w:r w:rsidR="00A21217">
        <w:rPr>
          <w:rFonts w:ascii="Times New Roman" w:hAnsi="Times New Roman" w:cs="Times New Roman"/>
        </w:rPr>
        <w:t xml:space="preserve"> revealed</w:t>
      </w:r>
      <w:r w:rsidR="004F7882">
        <w:rPr>
          <w:rFonts w:ascii="Times New Roman" w:hAnsi="Times New Roman" w:cs="Times New Roman"/>
        </w:rPr>
        <w:t xml:space="preserve"> that</w:t>
      </w:r>
      <w:r w:rsidR="00C365D8">
        <w:rPr>
          <w:rFonts w:ascii="Times New Roman" w:hAnsi="Times New Roman" w:cs="Times New Roman"/>
        </w:rPr>
        <w:t xml:space="preserve"> differences in effect </w:t>
      </w:r>
      <w:r w:rsidR="00BE64E6">
        <w:rPr>
          <w:rFonts w:ascii="Times New Roman" w:hAnsi="Times New Roman" w:cs="Times New Roman"/>
        </w:rPr>
        <w:t xml:space="preserve">size </w:t>
      </w:r>
      <w:r w:rsidR="00071855">
        <w:rPr>
          <w:rFonts w:ascii="Times New Roman" w:hAnsi="Times New Roman" w:cs="Times New Roman"/>
        </w:rPr>
        <w:t xml:space="preserve">for phylogenetic congruence </w:t>
      </w:r>
      <w:r w:rsidR="00BE64E6">
        <w:rPr>
          <w:rFonts w:ascii="Times New Roman" w:hAnsi="Times New Roman" w:cs="Times New Roman"/>
        </w:rPr>
        <w:t xml:space="preserve">originate </w:t>
      </w:r>
      <w:r w:rsidR="00C365D8">
        <w:rPr>
          <w:rFonts w:ascii="Times New Roman" w:hAnsi="Times New Roman" w:cs="Times New Roman"/>
        </w:rPr>
        <w:t xml:space="preserve">largely from </w:t>
      </w:r>
      <w:r w:rsidR="00BE64E6">
        <w:rPr>
          <w:rFonts w:ascii="Times New Roman" w:hAnsi="Times New Roman" w:cs="Times New Roman"/>
        </w:rPr>
        <w:t xml:space="preserve">differences </w:t>
      </w:r>
      <w:r w:rsidR="000925E9">
        <w:rPr>
          <w:rFonts w:ascii="Times New Roman" w:hAnsi="Times New Roman" w:cs="Times New Roman"/>
        </w:rPr>
        <w:t xml:space="preserve">in </w:t>
      </w:r>
      <w:r w:rsidR="00A50C94">
        <w:rPr>
          <w:rFonts w:ascii="Times New Roman" w:hAnsi="Times New Roman" w:cs="Times New Roman"/>
        </w:rPr>
        <w:t xml:space="preserve">mutualist </w:t>
      </w:r>
      <w:r w:rsidR="000925E9">
        <w:rPr>
          <w:rFonts w:ascii="Times New Roman" w:hAnsi="Times New Roman" w:cs="Times New Roman"/>
        </w:rPr>
        <w:t>host</w:t>
      </w:r>
      <w:r w:rsidR="00EC54D4">
        <w:rPr>
          <w:rFonts w:ascii="Times New Roman" w:hAnsi="Times New Roman" w:cs="Times New Roman"/>
        </w:rPr>
        <w:t xml:space="preserve"> taxonomy</w:t>
      </w:r>
      <w:r w:rsidR="00841671">
        <w:rPr>
          <w:rFonts w:ascii="Times New Roman" w:hAnsi="Times New Roman" w:cs="Times New Roman"/>
        </w:rPr>
        <w:t>, rather than parasit</w:t>
      </w:r>
      <w:r w:rsidR="00A50C94">
        <w:rPr>
          <w:rFonts w:ascii="Times New Roman" w:hAnsi="Times New Roman" w:cs="Times New Roman"/>
        </w:rPr>
        <w:t>e host taxonomy</w:t>
      </w:r>
      <w:r w:rsidR="00C365D8">
        <w:rPr>
          <w:rFonts w:ascii="Times New Roman" w:hAnsi="Times New Roman" w:cs="Times New Roman"/>
        </w:rPr>
        <w:t xml:space="preserve"> (</w:t>
      </w:r>
      <w:r w:rsidR="00C365D8" w:rsidRPr="00B30CAB">
        <w:rPr>
          <w:rFonts w:ascii="Times New Roman" w:hAnsi="Times New Roman" w:cs="Times New Roman"/>
          <w:color w:val="FF0000"/>
        </w:rPr>
        <w:t xml:space="preserve">Fig. </w:t>
      </w:r>
      <w:r w:rsidR="00B30CAB" w:rsidRPr="00B30CAB">
        <w:rPr>
          <w:rFonts w:ascii="Times New Roman" w:hAnsi="Times New Roman" w:cs="Times New Roman"/>
          <w:color w:val="FF0000"/>
        </w:rPr>
        <w:t>4</w:t>
      </w:r>
      <w:r w:rsidR="00C365D8" w:rsidRPr="00B30CAB">
        <w:rPr>
          <w:rFonts w:ascii="Times New Roman" w:hAnsi="Times New Roman" w:cs="Times New Roman"/>
          <w:color w:val="FF0000"/>
        </w:rPr>
        <w:t>C</w:t>
      </w:r>
      <w:r w:rsidR="00C365D8">
        <w:rPr>
          <w:rFonts w:ascii="Times New Roman" w:hAnsi="Times New Roman" w:cs="Times New Roman"/>
        </w:rPr>
        <w:t>).</w:t>
      </w:r>
      <w:r w:rsidR="00841671">
        <w:rPr>
          <w:rFonts w:ascii="Times New Roman" w:hAnsi="Times New Roman" w:cs="Times New Roman"/>
        </w:rPr>
        <w:t xml:space="preserve"> </w:t>
      </w:r>
      <w:r w:rsidR="00B84ECD">
        <w:rPr>
          <w:rFonts w:ascii="Times New Roman" w:hAnsi="Times New Roman" w:cs="Times New Roman"/>
        </w:rPr>
        <w:t>M</w:t>
      </w:r>
      <w:r w:rsidR="00123467">
        <w:rPr>
          <w:rFonts w:ascii="Times New Roman" w:hAnsi="Times New Roman" w:cs="Times New Roman"/>
        </w:rPr>
        <w:t xml:space="preserve">icrobial hosts </w:t>
      </w:r>
      <w:r w:rsidR="00841671">
        <w:rPr>
          <w:rFonts w:ascii="Times New Roman" w:hAnsi="Times New Roman" w:cs="Times New Roman"/>
        </w:rPr>
        <w:t xml:space="preserve">of mutualists </w:t>
      </w:r>
      <w:r w:rsidR="00123467">
        <w:rPr>
          <w:rFonts w:ascii="Times New Roman" w:hAnsi="Times New Roman" w:cs="Times New Roman"/>
        </w:rPr>
        <w:t>show</w:t>
      </w:r>
      <w:r w:rsidR="00796BD1">
        <w:rPr>
          <w:rFonts w:ascii="Times New Roman" w:hAnsi="Times New Roman" w:cs="Times New Roman"/>
        </w:rPr>
        <w:t xml:space="preserve"> by far the </w:t>
      </w:r>
      <w:r w:rsidR="00C3791E" w:rsidRPr="00C3791E">
        <w:rPr>
          <w:rFonts w:ascii="Times New Roman" w:hAnsi="Times New Roman" w:cs="Times New Roman"/>
          <w:color w:val="FF0000"/>
        </w:rPr>
        <w:t>strongest</w:t>
      </w:r>
      <w:r w:rsidR="00123467" w:rsidRPr="00C3791E">
        <w:rPr>
          <w:rFonts w:ascii="Times New Roman" w:hAnsi="Times New Roman" w:cs="Times New Roman"/>
          <w:color w:val="FF0000"/>
        </w:rPr>
        <w:t xml:space="preserve"> phylogenetic congr</w:t>
      </w:r>
      <w:r w:rsidR="00796BD1" w:rsidRPr="00C3791E">
        <w:rPr>
          <w:rFonts w:ascii="Times New Roman" w:hAnsi="Times New Roman" w:cs="Times New Roman"/>
          <w:color w:val="FF0000"/>
        </w:rPr>
        <w:t>uence</w:t>
      </w:r>
      <w:r w:rsidR="00C3791E" w:rsidRPr="00C3791E">
        <w:rPr>
          <w:rFonts w:ascii="Times New Roman" w:hAnsi="Times New Roman" w:cs="Times New Roman"/>
          <w:color w:val="FF0000"/>
        </w:rPr>
        <w:t xml:space="preserve"> with their symbionts</w:t>
      </w:r>
      <w:r w:rsidR="00841671" w:rsidRPr="00C3791E">
        <w:rPr>
          <w:rFonts w:ascii="Times New Roman" w:hAnsi="Times New Roman" w:cs="Times New Roman"/>
          <w:color w:val="FF0000"/>
        </w:rPr>
        <w:t xml:space="preserve"> </w:t>
      </w:r>
      <w:r w:rsidR="00841671">
        <w:rPr>
          <w:rFonts w:ascii="Times New Roman" w:hAnsi="Times New Roman" w:cs="Times New Roman"/>
        </w:rPr>
        <w:t>(</w:t>
      </w:r>
      <w:r w:rsidR="00841671">
        <w:rPr>
          <w:rFonts w:ascii="Times New Roman" w:hAnsi="Times New Roman" w:cs="Times New Roman"/>
          <w:i/>
        </w:rPr>
        <w:t xml:space="preserve">r </w:t>
      </w:r>
      <w:r w:rsidR="00841671">
        <w:rPr>
          <w:rFonts w:ascii="Times New Roman" w:hAnsi="Times New Roman" w:cs="Times New Roman"/>
        </w:rPr>
        <w:t xml:space="preserve">= </w:t>
      </w:r>
      <w:r w:rsidR="00841671" w:rsidRPr="00151EDB">
        <w:rPr>
          <w:rFonts w:ascii="Times New Roman" w:hAnsi="Times New Roman" w:cs="Times New Roman"/>
          <w:color w:val="FF0000"/>
        </w:rPr>
        <w:t>**</w:t>
      </w:r>
      <w:r w:rsidR="00841671">
        <w:rPr>
          <w:rFonts w:ascii="Times New Roman" w:hAnsi="Times New Roman" w:cs="Times New Roman"/>
        </w:rPr>
        <w:t xml:space="preserve">, </w:t>
      </w:r>
      <w:proofErr w:type="spellStart"/>
      <w:r w:rsidR="00841671" w:rsidRPr="0061425A">
        <w:rPr>
          <w:rFonts w:ascii="Times New Roman" w:hAnsi="Times New Roman" w:cs="Times New Roman"/>
          <w:i/>
        </w:rPr>
        <w:t>Zr</w:t>
      </w:r>
      <w:proofErr w:type="spellEnd"/>
      <w:r w:rsidR="00841671">
        <w:rPr>
          <w:rFonts w:ascii="Times New Roman" w:hAnsi="Times New Roman" w:cs="Times New Roman"/>
        </w:rPr>
        <w:t xml:space="preserve"> = </w:t>
      </w:r>
      <w:r w:rsidR="00841671">
        <w:rPr>
          <w:rFonts w:ascii="Times New Roman" w:hAnsi="Times New Roman" w:cs="Times New Roman"/>
        </w:rPr>
        <w:lastRenderedPageBreak/>
        <w:t>0.</w:t>
      </w:r>
      <w:r w:rsidR="004F7882">
        <w:rPr>
          <w:rFonts w:ascii="Times New Roman" w:hAnsi="Times New Roman" w:cs="Times New Roman"/>
        </w:rPr>
        <w:t>856</w:t>
      </w:r>
      <w:r w:rsidR="00841671">
        <w:rPr>
          <w:rFonts w:ascii="Times New Roman" w:hAnsi="Times New Roman" w:cs="Times New Roman"/>
        </w:rPr>
        <w:t xml:space="preserve">, </w:t>
      </w:r>
      <w:r w:rsidR="00841671" w:rsidRPr="0053642E">
        <w:rPr>
          <w:rFonts w:ascii="Times New Roman" w:hAnsi="Times New Roman" w:cs="Times New Roman"/>
        </w:rPr>
        <w:t xml:space="preserve">95% </w:t>
      </w:r>
      <w:r w:rsidR="00841671">
        <w:rPr>
          <w:rFonts w:ascii="Times New Roman" w:hAnsi="Times New Roman" w:cs="Times New Roman"/>
        </w:rPr>
        <w:t xml:space="preserve">CI </w:t>
      </w:r>
      <w:r w:rsidR="00841671" w:rsidRPr="00F44EA3">
        <w:rPr>
          <w:rFonts w:ascii="Times New Roman" w:hAnsi="Times New Roman" w:cs="Times New Roman"/>
        </w:rPr>
        <w:t xml:space="preserve">= </w:t>
      </w:r>
      <w:r w:rsidR="004F7882">
        <w:rPr>
          <w:rFonts w:ascii="Times New Roman" w:hAnsi="Times New Roman" w:cs="Times New Roman"/>
        </w:rPr>
        <w:t>0.617</w:t>
      </w:r>
      <w:r w:rsidR="00841671" w:rsidRPr="00F44EA3">
        <w:rPr>
          <w:rFonts w:ascii="Times New Roman" w:hAnsi="Times New Roman" w:cs="Times New Roman"/>
        </w:rPr>
        <w:t xml:space="preserve">, </w:t>
      </w:r>
      <w:r w:rsidR="004F7882">
        <w:rPr>
          <w:rFonts w:ascii="Times New Roman" w:hAnsi="Times New Roman" w:cs="Times New Roman"/>
        </w:rPr>
        <w:t>1.095</w:t>
      </w:r>
      <w:r w:rsidR="00841671" w:rsidRPr="00F44EA3">
        <w:rPr>
          <w:rFonts w:ascii="Times New Roman" w:hAnsi="Times New Roman" w:cs="Times New Roman"/>
        </w:rPr>
        <w:t>,</w:t>
      </w:r>
      <w:r w:rsidR="00841671">
        <w:rPr>
          <w:rFonts w:ascii="Times New Roman" w:hAnsi="Times New Roman" w:cs="Times New Roman"/>
        </w:rPr>
        <w:t xml:space="preserve"> </w:t>
      </w:r>
      <w:r w:rsidR="00841671" w:rsidRPr="0061425A">
        <w:rPr>
          <w:rFonts w:ascii="Times New Roman" w:hAnsi="Times New Roman" w:cs="Times New Roman"/>
          <w:i/>
        </w:rPr>
        <w:t>p</w:t>
      </w:r>
      <w:r w:rsidR="004F7882">
        <w:rPr>
          <w:rFonts w:ascii="Times New Roman" w:hAnsi="Times New Roman" w:cs="Times New Roman"/>
        </w:rPr>
        <w:t xml:space="preserve"> </w:t>
      </w:r>
      <w:r w:rsidR="0013303C">
        <w:rPr>
          <w:rFonts w:ascii="Times New Roman" w:hAnsi="Times New Roman" w:cs="Times New Roman"/>
        </w:rPr>
        <w:t>&lt;</w:t>
      </w:r>
      <w:r w:rsidR="004F7882">
        <w:rPr>
          <w:rFonts w:ascii="Times New Roman" w:hAnsi="Times New Roman" w:cs="Times New Roman"/>
        </w:rPr>
        <w:t xml:space="preserve"> </w:t>
      </w:r>
      <w:r w:rsidR="0013303C">
        <w:rPr>
          <w:rFonts w:ascii="Times New Roman" w:hAnsi="Times New Roman" w:cs="Times New Roman"/>
        </w:rPr>
        <w:t>0.0001)</w:t>
      </w:r>
      <w:r w:rsidR="00380885">
        <w:rPr>
          <w:rFonts w:ascii="Times New Roman" w:hAnsi="Times New Roman" w:cs="Times New Roman"/>
        </w:rPr>
        <w:t xml:space="preserve"> (</w:t>
      </w:r>
      <w:r w:rsidR="00380885" w:rsidRPr="00C3791E">
        <w:rPr>
          <w:rFonts w:ascii="Times New Roman" w:hAnsi="Times New Roman" w:cs="Times New Roman"/>
          <w:color w:val="FF0000"/>
        </w:rPr>
        <w:t xml:space="preserve">Fig. </w:t>
      </w:r>
      <w:r w:rsidR="00C3791E" w:rsidRPr="00C3791E">
        <w:rPr>
          <w:rFonts w:ascii="Times New Roman" w:hAnsi="Times New Roman" w:cs="Times New Roman"/>
          <w:color w:val="FF0000"/>
        </w:rPr>
        <w:t>4</w:t>
      </w:r>
      <w:r w:rsidR="00380885" w:rsidRPr="00C3791E">
        <w:rPr>
          <w:rFonts w:ascii="Times New Roman" w:hAnsi="Times New Roman" w:cs="Times New Roman"/>
          <w:color w:val="FF0000"/>
        </w:rPr>
        <w:t>C</w:t>
      </w:r>
      <w:r w:rsidR="00380885">
        <w:rPr>
          <w:rFonts w:ascii="Times New Roman" w:hAnsi="Times New Roman" w:cs="Times New Roman"/>
        </w:rPr>
        <w:t>).</w:t>
      </w:r>
      <w:r w:rsidR="00796BD1">
        <w:rPr>
          <w:rFonts w:ascii="Times New Roman" w:hAnsi="Times New Roman" w:cs="Times New Roman"/>
        </w:rPr>
        <w:t xml:space="preserve"> E</w:t>
      </w:r>
      <w:r w:rsidR="00765AEB">
        <w:rPr>
          <w:rFonts w:ascii="Times New Roman" w:hAnsi="Times New Roman" w:cs="Times New Roman"/>
        </w:rPr>
        <w:t>xcluding vertebrate h</w:t>
      </w:r>
      <w:r w:rsidR="00796BD1">
        <w:rPr>
          <w:rFonts w:ascii="Times New Roman" w:hAnsi="Times New Roman" w:cs="Times New Roman"/>
        </w:rPr>
        <w:t>osts with mutualistic symbionts</w:t>
      </w:r>
      <w:r w:rsidR="00765AEB">
        <w:rPr>
          <w:rFonts w:ascii="Times New Roman" w:hAnsi="Times New Roman" w:cs="Times New Roman"/>
        </w:rPr>
        <w:t xml:space="preserve"> </w:t>
      </w:r>
      <w:r w:rsidR="00796BD1">
        <w:rPr>
          <w:rFonts w:ascii="Times New Roman" w:hAnsi="Times New Roman" w:cs="Times New Roman"/>
        </w:rPr>
        <w:t>(</w:t>
      </w:r>
      <w:r w:rsidR="00765AEB">
        <w:rPr>
          <w:rFonts w:ascii="Times New Roman" w:hAnsi="Times New Roman" w:cs="Times New Roman"/>
        </w:rPr>
        <w:t>which are represented by only a single example in the dataset</w:t>
      </w:r>
      <w:r w:rsidR="00F83787">
        <w:rPr>
          <w:rFonts w:ascii="Times New Roman" w:hAnsi="Times New Roman" w:cs="Times New Roman"/>
        </w:rPr>
        <w:t xml:space="preserve">), the next highest level of </w:t>
      </w:r>
      <w:r w:rsidR="00796BD1">
        <w:rPr>
          <w:rFonts w:ascii="Times New Roman" w:hAnsi="Times New Roman" w:cs="Times New Roman"/>
        </w:rPr>
        <w:t xml:space="preserve">phylogenetic </w:t>
      </w:r>
      <w:r w:rsidR="00796BD1" w:rsidRPr="009D12D6">
        <w:rPr>
          <w:rFonts w:ascii="Times New Roman" w:hAnsi="Times New Roman" w:cs="Times New Roman"/>
          <w:color w:val="FF0000"/>
        </w:rPr>
        <w:t xml:space="preserve">congruence </w:t>
      </w:r>
      <w:r w:rsidR="009D12D6" w:rsidRPr="009D12D6">
        <w:rPr>
          <w:rFonts w:ascii="Times New Roman" w:hAnsi="Times New Roman" w:cs="Times New Roman"/>
          <w:color w:val="FF0000"/>
        </w:rPr>
        <w:t>involves</w:t>
      </w:r>
      <w:r w:rsidR="00796BD1" w:rsidRPr="009D12D6">
        <w:rPr>
          <w:rFonts w:ascii="Times New Roman" w:hAnsi="Times New Roman" w:cs="Times New Roman"/>
          <w:color w:val="FF0000"/>
        </w:rPr>
        <w:t xml:space="preserve"> invertebrate hosts </w:t>
      </w:r>
      <w:r w:rsidR="00F83787">
        <w:rPr>
          <w:rFonts w:ascii="Times New Roman" w:hAnsi="Times New Roman" w:cs="Times New Roman"/>
        </w:rPr>
        <w:t>(</w:t>
      </w:r>
      <w:r w:rsidR="00F83787">
        <w:rPr>
          <w:rFonts w:ascii="Times New Roman" w:hAnsi="Times New Roman" w:cs="Times New Roman"/>
          <w:i/>
        </w:rPr>
        <w:t xml:space="preserve">r </w:t>
      </w:r>
      <w:r w:rsidR="00F83787">
        <w:rPr>
          <w:rFonts w:ascii="Times New Roman" w:hAnsi="Times New Roman" w:cs="Times New Roman"/>
        </w:rPr>
        <w:t xml:space="preserve">= </w:t>
      </w:r>
      <w:r w:rsidR="00F83787" w:rsidRPr="00151EDB">
        <w:rPr>
          <w:rFonts w:ascii="Times New Roman" w:hAnsi="Times New Roman" w:cs="Times New Roman"/>
          <w:color w:val="FF0000"/>
        </w:rPr>
        <w:t>**</w:t>
      </w:r>
      <w:r w:rsidR="00F83787">
        <w:rPr>
          <w:rFonts w:ascii="Times New Roman" w:hAnsi="Times New Roman" w:cs="Times New Roman"/>
        </w:rPr>
        <w:t xml:space="preserve">, </w:t>
      </w:r>
      <w:proofErr w:type="spellStart"/>
      <w:r w:rsidR="00F83787" w:rsidRPr="0061425A">
        <w:rPr>
          <w:rFonts w:ascii="Times New Roman" w:hAnsi="Times New Roman" w:cs="Times New Roman"/>
          <w:i/>
        </w:rPr>
        <w:t>Zr</w:t>
      </w:r>
      <w:proofErr w:type="spellEnd"/>
      <w:r w:rsidR="00F83787">
        <w:rPr>
          <w:rFonts w:ascii="Times New Roman" w:hAnsi="Times New Roman" w:cs="Times New Roman"/>
        </w:rPr>
        <w:t xml:space="preserve"> = 0.431, </w:t>
      </w:r>
      <w:r w:rsidR="00F83787" w:rsidRPr="0053642E">
        <w:rPr>
          <w:rFonts w:ascii="Times New Roman" w:hAnsi="Times New Roman" w:cs="Times New Roman"/>
        </w:rPr>
        <w:t xml:space="preserve">95% </w:t>
      </w:r>
      <w:r w:rsidR="00F83787">
        <w:rPr>
          <w:rFonts w:ascii="Times New Roman" w:hAnsi="Times New Roman" w:cs="Times New Roman"/>
        </w:rPr>
        <w:t xml:space="preserve">CI </w:t>
      </w:r>
      <w:r w:rsidR="00F83787" w:rsidRPr="00F44EA3">
        <w:rPr>
          <w:rFonts w:ascii="Times New Roman" w:hAnsi="Times New Roman" w:cs="Times New Roman"/>
        </w:rPr>
        <w:t xml:space="preserve">= </w:t>
      </w:r>
      <w:r w:rsidR="00F83787">
        <w:rPr>
          <w:rFonts w:ascii="Times New Roman" w:hAnsi="Times New Roman" w:cs="Times New Roman"/>
        </w:rPr>
        <w:t>0.342</w:t>
      </w:r>
      <w:r w:rsidR="00F83787" w:rsidRPr="00F44EA3">
        <w:rPr>
          <w:rFonts w:ascii="Times New Roman" w:hAnsi="Times New Roman" w:cs="Times New Roman"/>
        </w:rPr>
        <w:t xml:space="preserve">, </w:t>
      </w:r>
      <w:r w:rsidR="00F83787">
        <w:rPr>
          <w:rFonts w:ascii="Times New Roman" w:hAnsi="Times New Roman" w:cs="Times New Roman"/>
        </w:rPr>
        <w:t>0.519</w:t>
      </w:r>
      <w:r w:rsidR="00F83787" w:rsidRPr="00F44EA3">
        <w:rPr>
          <w:rFonts w:ascii="Times New Roman" w:hAnsi="Times New Roman" w:cs="Times New Roman"/>
        </w:rPr>
        <w:t>,</w:t>
      </w:r>
      <w:r w:rsidR="00F83787">
        <w:rPr>
          <w:rFonts w:ascii="Times New Roman" w:hAnsi="Times New Roman" w:cs="Times New Roman"/>
        </w:rPr>
        <w:t xml:space="preserve"> </w:t>
      </w:r>
      <w:r w:rsidR="00F83787" w:rsidRPr="0061425A">
        <w:rPr>
          <w:rFonts w:ascii="Times New Roman" w:hAnsi="Times New Roman" w:cs="Times New Roman"/>
          <w:i/>
        </w:rPr>
        <w:t>p</w:t>
      </w:r>
      <w:r w:rsidR="00F83787">
        <w:rPr>
          <w:rFonts w:ascii="Times New Roman" w:hAnsi="Times New Roman" w:cs="Times New Roman"/>
        </w:rPr>
        <w:t xml:space="preserve"> &lt; 0.0001)</w:t>
      </w:r>
      <w:r w:rsidR="0035117F">
        <w:rPr>
          <w:rFonts w:ascii="Times New Roman" w:hAnsi="Times New Roman" w:cs="Times New Roman"/>
        </w:rPr>
        <w:t>, while plant hosts sh</w:t>
      </w:r>
      <w:r w:rsidR="00071855">
        <w:rPr>
          <w:rFonts w:ascii="Times New Roman" w:hAnsi="Times New Roman" w:cs="Times New Roman"/>
        </w:rPr>
        <w:t>ow</w:t>
      </w:r>
      <w:r w:rsidR="0035117F">
        <w:rPr>
          <w:rFonts w:ascii="Times New Roman" w:hAnsi="Times New Roman" w:cs="Times New Roman"/>
        </w:rPr>
        <w:t xml:space="preserve"> the lowest </w:t>
      </w:r>
      <w:r w:rsidR="00071855">
        <w:rPr>
          <w:rFonts w:ascii="Times New Roman" w:hAnsi="Times New Roman" w:cs="Times New Roman"/>
        </w:rPr>
        <w:t xml:space="preserve">level of phylogenetic </w:t>
      </w:r>
      <w:r w:rsidR="0035117F">
        <w:rPr>
          <w:rFonts w:ascii="Times New Roman" w:hAnsi="Times New Roman" w:cs="Times New Roman"/>
        </w:rPr>
        <w:t xml:space="preserve">congruence with their mutualist symbionts, </w:t>
      </w:r>
      <w:r w:rsidR="005C05E6">
        <w:rPr>
          <w:rFonts w:ascii="Times New Roman" w:hAnsi="Times New Roman" w:cs="Times New Roman"/>
        </w:rPr>
        <w:t>with an effect</w:t>
      </w:r>
      <w:r w:rsidR="00B45827">
        <w:rPr>
          <w:rFonts w:ascii="Times New Roman" w:hAnsi="Times New Roman" w:cs="Times New Roman"/>
        </w:rPr>
        <w:t xml:space="preserve"> size </w:t>
      </w:r>
      <w:r w:rsidR="0045218A">
        <w:rPr>
          <w:rFonts w:ascii="Times New Roman" w:hAnsi="Times New Roman" w:cs="Times New Roman"/>
        </w:rPr>
        <w:t>slightly lower than</w:t>
      </w:r>
      <w:r w:rsidR="0035117F">
        <w:rPr>
          <w:rFonts w:ascii="Times New Roman" w:hAnsi="Times New Roman" w:cs="Times New Roman"/>
        </w:rPr>
        <w:t xml:space="preserve"> that </w:t>
      </w:r>
      <w:r w:rsidR="0045218A">
        <w:rPr>
          <w:rFonts w:ascii="Times New Roman" w:hAnsi="Times New Roman" w:cs="Times New Roman"/>
        </w:rPr>
        <w:t xml:space="preserve">observed </w:t>
      </w:r>
      <w:r w:rsidR="00B45827">
        <w:rPr>
          <w:rFonts w:ascii="Times New Roman" w:hAnsi="Times New Roman" w:cs="Times New Roman"/>
        </w:rPr>
        <w:t>across</w:t>
      </w:r>
      <w:r w:rsidR="0035117F">
        <w:rPr>
          <w:rFonts w:ascii="Times New Roman" w:hAnsi="Times New Roman" w:cs="Times New Roman"/>
        </w:rPr>
        <w:t xml:space="preserve"> parasite host</w:t>
      </w:r>
      <w:r w:rsidR="00B45827">
        <w:rPr>
          <w:rFonts w:ascii="Times New Roman" w:hAnsi="Times New Roman" w:cs="Times New Roman"/>
        </w:rPr>
        <w:t xml:space="preserve"> taxonomy</w:t>
      </w:r>
      <w:r w:rsidR="0035117F">
        <w:rPr>
          <w:rFonts w:ascii="Times New Roman" w:hAnsi="Times New Roman" w:cs="Times New Roman"/>
        </w:rPr>
        <w:t xml:space="preserve"> (</w:t>
      </w:r>
      <w:r w:rsidR="0035117F">
        <w:rPr>
          <w:rFonts w:ascii="Times New Roman" w:hAnsi="Times New Roman" w:cs="Times New Roman"/>
          <w:i/>
        </w:rPr>
        <w:t xml:space="preserve">r </w:t>
      </w:r>
      <w:r w:rsidR="0035117F">
        <w:rPr>
          <w:rFonts w:ascii="Times New Roman" w:hAnsi="Times New Roman" w:cs="Times New Roman"/>
        </w:rPr>
        <w:t xml:space="preserve">= </w:t>
      </w:r>
      <w:r w:rsidR="0035117F" w:rsidRPr="00151EDB">
        <w:rPr>
          <w:rFonts w:ascii="Times New Roman" w:hAnsi="Times New Roman" w:cs="Times New Roman"/>
          <w:color w:val="FF0000"/>
        </w:rPr>
        <w:t>**</w:t>
      </w:r>
      <w:r w:rsidR="0035117F">
        <w:rPr>
          <w:rFonts w:ascii="Times New Roman" w:hAnsi="Times New Roman" w:cs="Times New Roman"/>
        </w:rPr>
        <w:t xml:space="preserve">, </w:t>
      </w:r>
      <w:proofErr w:type="spellStart"/>
      <w:r w:rsidR="0035117F" w:rsidRPr="0061425A">
        <w:rPr>
          <w:rFonts w:ascii="Times New Roman" w:hAnsi="Times New Roman" w:cs="Times New Roman"/>
          <w:i/>
        </w:rPr>
        <w:t>Zr</w:t>
      </w:r>
      <w:proofErr w:type="spellEnd"/>
      <w:r w:rsidR="0035117F">
        <w:rPr>
          <w:rFonts w:ascii="Times New Roman" w:hAnsi="Times New Roman" w:cs="Times New Roman"/>
        </w:rPr>
        <w:t xml:space="preserve"> = 0.246, </w:t>
      </w:r>
      <w:r w:rsidR="0035117F" w:rsidRPr="0053642E">
        <w:rPr>
          <w:rFonts w:ascii="Times New Roman" w:hAnsi="Times New Roman" w:cs="Times New Roman"/>
        </w:rPr>
        <w:t xml:space="preserve">95% </w:t>
      </w:r>
      <w:r w:rsidR="0035117F">
        <w:rPr>
          <w:rFonts w:ascii="Times New Roman" w:hAnsi="Times New Roman" w:cs="Times New Roman"/>
        </w:rPr>
        <w:t xml:space="preserve">CI </w:t>
      </w:r>
      <w:r w:rsidR="0035117F" w:rsidRPr="00F44EA3">
        <w:rPr>
          <w:rFonts w:ascii="Times New Roman" w:hAnsi="Times New Roman" w:cs="Times New Roman"/>
        </w:rPr>
        <w:t xml:space="preserve">= </w:t>
      </w:r>
      <w:r w:rsidR="0035117F">
        <w:rPr>
          <w:rFonts w:ascii="Times New Roman" w:hAnsi="Times New Roman" w:cs="Times New Roman"/>
        </w:rPr>
        <w:t>0.130</w:t>
      </w:r>
      <w:r w:rsidR="0035117F" w:rsidRPr="00F44EA3">
        <w:rPr>
          <w:rFonts w:ascii="Times New Roman" w:hAnsi="Times New Roman" w:cs="Times New Roman"/>
        </w:rPr>
        <w:t xml:space="preserve">, </w:t>
      </w:r>
      <w:r w:rsidR="0035117F">
        <w:rPr>
          <w:rFonts w:ascii="Times New Roman" w:hAnsi="Times New Roman" w:cs="Times New Roman"/>
        </w:rPr>
        <w:t>0.363</w:t>
      </w:r>
      <w:r w:rsidR="0035117F" w:rsidRPr="00F44EA3">
        <w:rPr>
          <w:rFonts w:ascii="Times New Roman" w:hAnsi="Times New Roman" w:cs="Times New Roman"/>
        </w:rPr>
        <w:t>,</w:t>
      </w:r>
      <w:r w:rsidR="0035117F">
        <w:rPr>
          <w:rFonts w:ascii="Times New Roman" w:hAnsi="Times New Roman" w:cs="Times New Roman"/>
        </w:rPr>
        <w:t xml:space="preserve"> </w:t>
      </w:r>
      <w:r w:rsidR="0035117F" w:rsidRPr="0061425A">
        <w:rPr>
          <w:rFonts w:ascii="Times New Roman" w:hAnsi="Times New Roman" w:cs="Times New Roman"/>
          <w:i/>
        </w:rPr>
        <w:t>p</w:t>
      </w:r>
      <w:r w:rsidR="0035117F">
        <w:rPr>
          <w:rFonts w:ascii="Times New Roman" w:hAnsi="Times New Roman" w:cs="Times New Roman"/>
        </w:rPr>
        <w:t xml:space="preserve"> &lt; 0.0001)</w:t>
      </w:r>
      <w:r w:rsidR="00380885">
        <w:rPr>
          <w:rFonts w:ascii="Times New Roman" w:hAnsi="Times New Roman" w:cs="Times New Roman"/>
        </w:rPr>
        <w:t xml:space="preserve"> (</w:t>
      </w:r>
      <w:r w:rsidR="00380885" w:rsidRPr="00181EC4">
        <w:rPr>
          <w:rFonts w:ascii="Times New Roman" w:hAnsi="Times New Roman" w:cs="Times New Roman"/>
          <w:color w:val="FF0000"/>
        </w:rPr>
        <w:t xml:space="preserve">Fig. </w:t>
      </w:r>
      <w:r w:rsidR="00181EC4" w:rsidRPr="00181EC4">
        <w:rPr>
          <w:rFonts w:ascii="Times New Roman" w:hAnsi="Times New Roman" w:cs="Times New Roman"/>
          <w:color w:val="FF0000"/>
        </w:rPr>
        <w:t>4</w:t>
      </w:r>
      <w:r w:rsidR="00380885" w:rsidRPr="00181EC4">
        <w:rPr>
          <w:rFonts w:ascii="Times New Roman" w:hAnsi="Times New Roman" w:cs="Times New Roman"/>
          <w:color w:val="FF0000"/>
        </w:rPr>
        <w:t>C</w:t>
      </w:r>
      <w:r w:rsidR="00380885">
        <w:rPr>
          <w:rFonts w:ascii="Times New Roman" w:hAnsi="Times New Roman" w:cs="Times New Roman"/>
        </w:rPr>
        <w:t>)</w:t>
      </w:r>
      <w:r w:rsidR="00796BD1">
        <w:rPr>
          <w:rFonts w:ascii="Times New Roman" w:hAnsi="Times New Roman" w:cs="Times New Roman"/>
        </w:rPr>
        <w:t xml:space="preserve">. </w:t>
      </w:r>
    </w:p>
    <w:p w14:paraId="6801F203" w14:textId="005B02F2" w:rsidR="002B7A39" w:rsidRDefault="002B7A39" w:rsidP="002B7A39">
      <w:pPr>
        <w:tabs>
          <w:tab w:val="left" w:pos="7024"/>
        </w:tabs>
        <w:spacing w:line="480" w:lineRule="auto"/>
        <w:ind w:right="107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16"/>
      </w:tblGrid>
      <w:tr w:rsidR="002B7A39" w14:paraId="7A3D02DC" w14:textId="77777777" w:rsidTr="002B7A39">
        <w:tc>
          <w:tcPr>
            <w:tcW w:w="8516" w:type="dxa"/>
          </w:tcPr>
          <w:p w14:paraId="124A6629" w14:textId="70B3DFF5" w:rsidR="00D24329" w:rsidRDefault="002B7A39" w:rsidP="00557DC5">
            <w:pPr>
              <w:spacing w:line="480" w:lineRule="auto"/>
              <w:rPr>
                <w:rFonts w:ascii="Times New Roman" w:hAnsi="Times New Roman" w:cs="Times New Roman"/>
                <w:b/>
              </w:rPr>
            </w:pPr>
            <w:commentRangeStart w:id="52"/>
            <w:r>
              <w:rPr>
                <w:rFonts w:ascii="Times New Roman" w:hAnsi="Times New Roman" w:cs="Times New Roman"/>
                <w:b/>
              </w:rPr>
              <w:t>Fig. 3</w:t>
            </w:r>
            <w:r w:rsidRPr="0003400D">
              <w:rPr>
                <w:rFonts w:ascii="Times New Roman" w:hAnsi="Times New Roman" w:cs="Times New Roman"/>
                <w:b/>
              </w:rPr>
              <w:t xml:space="preserve">: </w:t>
            </w:r>
            <w:commentRangeEnd w:id="52"/>
            <w:r w:rsidR="00181EC4">
              <w:rPr>
                <w:rStyle w:val="CommentReference"/>
              </w:rPr>
              <w:commentReference w:id="52"/>
            </w:r>
            <w:r w:rsidRPr="0003400D">
              <w:rPr>
                <w:rFonts w:ascii="Times New Roman" w:hAnsi="Times New Roman" w:cs="Times New Roman"/>
                <w:b/>
              </w:rPr>
              <w:t xml:space="preserve">Forest plots </w:t>
            </w:r>
            <w:r>
              <w:rPr>
                <w:rFonts w:ascii="Times New Roman" w:hAnsi="Times New Roman" w:cs="Times New Roman"/>
                <w:b/>
              </w:rPr>
              <w:t>of</w:t>
            </w:r>
            <w:r w:rsidRPr="0003400D">
              <w:rPr>
                <w:rFonts w:ascii="Times New Roman" w:hAnsi="Times New Roman" w:cs="Times New Roman"/>
                <w:b/>
              </w:rPr>
              <w:t xml:space="preserve"> effect size for host-symbiont </w:t>
            </w:r>
            <w:proofErr w:type="spellStart"/>
            <w:r w:rsidRPr="0003400D">
              <w:rPr>
                <w:rFonts w:ascii="Times New Roman" w:hAnsi="Times New Roman" w:cs="Times New Roman"/>
                <w:b/>
              </w:rPr>
              <w:t>cophylogeny</w:t>
            </w:r>
            <w:proofErr w:type="spellEnd"/>
            <w:r>
              <w:rPr>
                <w:rFonts w:ascii="Times New Roman" w:hAnsi="Times New Roman" w:cs="Times New Roman"/>
                <w:b/>
              </w:rPr>
              <w:t>, split by taxonomy</w:t>
            </w:r>
            <w:r w:rsidRPr="0003400D">
              <w:rPr>
                <w:rFonts w:ascii="Times New Roman" w:hAnsi="Times New Roman" w:cs="Times New Roman"/>
                <w:b/>
              </w:rPr>
              <w:t>.</w:t>
            </w:r>
          </w:p>
          <w:p w14:paraId="0F5AF7AE" w14:textId="2AC407E3" w:rsidR="003A7453" w:rsidRDefault="00A21217" w:rsidP="00557DC5">
            <w:pPr>
              <w:spacing w:line="480" w:lineRule="auto"/>
              <w:rPr>
                <w:rFonts w:ascii="Times New Roman" w:hAnsi="Times New Roman" w:cs="Times New Roman"/>
                <w:b/>
              </w:rPr>
            </w:pPr>
            <w:commentRangeStart w:id="53"/>
            <w:r>
              <w:rPr>
                <w:rFonts w:ascii="Times New Roman" w:hAnsi="Times New Roman" w:cs="Times New Roman"/>
                <w:b/>
                <w:noProof/>
                <w:lang w:eastAsia="en-GB"/>
              </w:rPr>
              <w:drawing>
                <wp:inline distT="0" distB="0" distL="0" distR="0" wp14:anchorId="3D6F54C6" wp14:editId="7F3B62A3">
                  <wp:extent cx="5270500" cy="4043045"/>
                  <wp:effectExtent l="0" t="0" r="1270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 3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04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3"/>
            <w:r w:rsidR="006577E3">
              <w:rPr>
                <w:rStyle w:val="CommentReference"/>
              </w:rPr>
              <w:commentReference w:id="53"/>
            </w:r>
          </w:p>
          <w:p w14:paraId="652FEA51" w14:textId="26B894E3" w:rsidR="002B7A39" w:rsidRPr="002B7A39" w:rsidRDefault="002B7A39" w:rsidP="00A21217">
            <w:pPr>
              <w:spacing w:line="48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3400D">
              <w:rPr>
                <w:rFonts w:ascii="Times New Roman" w:hAnsi="Times New Roman" w:cs="Times New Roman"/>
                <w:b/>
                <w:sz w:val="20"/>
                <w:szCs w:val="20"/>
              </w:rPr>
              <w:t>A</w:t>
            </w:r>
            <w:r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="00A21217" w:rsidRPr="0003400D">
              <w:rPr>
                <w:rFonts w:ascii="Times New Roman" w:hAnsi="Times New Roman" w:cs="Times New Roman"/>
                <w:sz w:val="20"/>
                <w:szCs w:val="20"/>
              </w:rPr>
              <w:t>Forest plot illustrating the overall effect size of host-symbiont</w:t>
            </w:r>
            <w:r w:rsidR="00A21217">
              <w:rPr>
                <w:rFonts w:ascii="Times New Roman" w:hAnsi="Times New Roman" w:cs="Times New Roman"/>
                <w:sz w:val="20"/>
                <w:szCs w:val="20"/>
              </w:rPr>
              <w:t xml:space="preserve"> phylogenetic congruence, split by host taxonomy. All categories of hosts show a positive effect for phylogenetic congruence, with microbe, followed by invertebrate hosts showing the greatest effect.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B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="00A21217" w:rsidRPr="0003400D">
              <w:rPr>
                <w:rFonts w:ascii="Times New Roman" w:hAnsi="Times New Roman" w:cs="Times New Roman"/>
                <w:sz w:val="20"/>
                <w:szCs w:val="20"/>
              </w:rPr>
              <w:t xml:space="preserve">Forest plot illustrating the </w:t>
            </w:r>
            <w:r w:rsidR="00A21217" w:rsidRPr="0003400D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overall effect size of host-symbiont</w:t>
            </w:r>
            <w:r w:rsidR="00A21217">
              <w:rPr>
                <w:rFonts w:ascii="Times New Roman" w:hAnsi="Times New Roman" w:cs="Times New Roman"/>
                <w:sz w:val="20"/>
                <w:szCs w:val="20"/>
              </w:rPr>
              <w:t xml:space="preserve"> phylogenetic congruence, split by symbiont taxonomy. The effect is positive for microbe and invertebrate symbionts, while too few replicates exist for vertebrate and plant symbionts to allow other meaningful comparisons.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="00D02A83" w:rsidRPr="0003400D">
              <w:rPr>
                <w:rFonts w:ascii="Times New Roman" w:hAnsi="Times New Roman" w:cs="Times New Roman"/>
                <w:sz w:val="20"/>
                <w:szCs w:val="20"/>
              </w:rPr>
              <w:t>Forest plot illustrating the overall effect size of host-symbiont</w:t>
            </w:r>
            <w:r w:rsidR="00D02A83">
              <w:rPr>
                <w:rFonts w:ascii="Times New Roman" w:hAnsi="Times New Roman" w:cs="Times New Roman"/>
                <w:sz w:val="20"/>
                <w:szCs w:val="20"/>
              </w:rPr>
              <w:t xml:space="preserve"> phylogenetic congruence, split by host taxonomy and </w:t>
            </w:r>
            <w:r w:rsidR="00892958">
              <w:rPr>
                <w:rFonts w:ascii="Times New Roman" w:hAnsi="Times New Roman" w:cs="Times New Roman"/>
                <w:sz w:val="20"/>
                <w:szCs w:val="20"/>
              </w:rPr>
              <w:t xml:space="preserve">by </w:t>
            </w:r>
            <w:r w:rsidR="00D02A83">
              <w:rPr>
                <w:rFonts w:ascii="Times New Roman" w:hAnsi="Times New Roman" w:cs="Times New Roman"/>
                <w:sz w:val="20"/>
                <w:szCs w:val="20"/>
              </w:rPr>
              <w:t>mode of symbiosis.</w:t>
            </w:r>
            <w:r w:rsidR="00EC787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5A2BC8">
              <w:rPr>
                <w:rFonts w:ascii="Times New Roman" w:hAnsi="Times New Roman" w:cs="Times New Roman"/>
                <w:sz w:val="20"/>
                <w:szCs w:val="20"/>
              </w:rPr>
              <w:t xml:space="preserve">Differences in effect size are largely accounted for by the high effect size for microbe hosts of mutualists, and to a lesser extent, </w:t>
            </w:r>
            <w:r w:rsidR="004F00D7">
              <w:rPr>
                <w:rFonts w:ascii="Times New Roman" w:hAnsi="Times New Roman" w:cs="Times New Roman"/>
                <w:sz w:val="20"/>
                <w:szCs w:val="20"/>
              </w:rPr>
              <w:t xml:space="preserve">by the relatively high effect size for </w:t>
            </w:r>
            <w:r w:rsidR="005A2BC8">
              <w:rPr>
                <w:rFonts w:ascii="Times New Roman" w:hAnsi="Times New Roman" w:cs="Times New Roman"/>
                <w:sz w:val="20"/>
                <w:szCs w:val="20"/>
              </w:rPr>
              <w:t>invertebrate hosts of mutualists.</w:t>
            </w:r>
          </w:p>
        </w:tc>
      </w:tr>
    </w:tbl>
    <w:p w14:paraId="7F79C993" w14:textId="77777777" w:rsidR="002B7A39" w:rsidRDefault="002B7A39" w:rsidP="00557DC5">
      <w:pPr>
        <w:spacing w:line="480" w:lineRule="auto"/>
        <w:rPr>
          <w:rFonts w:ascii="Times New Roman" w:hAnsi="Times New Roman" w:cs="Times New Roman"/>
        </w:rPr>
      </w:pPr>
    </w:p>
    <w:p w14:paraId="5C98FE55" w14:textId="678C7B73" w:rsidR="00CE7A7E" w:rsidRDefault="003E2C06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="004E7001">
        <w:rPr>
          <w:rFonts w:ascii="Times New Roman" w:hAnsi="Times New Roman" w:cs="Times New Roman"/>
        </w:rPr>
        <w:t xml:space="preserve">ost </w:t>
      </w:r>
      <w:r w:rsidR="006760AA">
        <w:rPr>
          <w:rFonts w:ascii="Times New Roman" w:hAnsi="Times New Roman" w:cs="Times New Roman"/>
        </w:rPr>
        <w:t xml:space="preserve">specificity </w:t>
      </w:r>
      <w:r>
        <w:rPr>
          <w:rFonts w:ascii="Times New Roman" w:hAnsi="Times New Roman" w:cs="Times New Roman"/>
        </w:rPr>
        <w:t>is a fundamen</w:t>
      </w:r>
      <w:r w:rsidR="00C55C9F">
        <w:rPr>
          <w:rFonts w:ascii="Times New Roman" w:hAnsi="Times New Roman" w:cs="Times New Roman"/>
        </w:rPr>
        <w:t xml:space="preserve">tal aspect of host-symbiont </w:t>
      </w:r>
      <w:r w:rsidR="00C55C9F" w:rsidRPr="00C55C9F">
        <w:rPr>
          <w:rFonts w:ascii="Times New Roman" w:hAnsi="Times New Roman" w:cs="Times New Roman"/>
          <w:color w:val="FF0000"/>
        </w:rPr>
        <w:t>in</w:t>
      </w:r>
      <w:r w:rsidRPr="00C55C9F">
        <w:rPr>
          <w:rFonts w:ascii="Times New Roman" w:hAnsi="Times New Roman" w:cs="Times New Roman"/>
          <w:color w:val="FF0000"/>
        </w:rPr>
        <w:t>teractions</w:t>
      </w:r>
      <w:r>
        <w:rPr>
          <w:rFonts w:ascii="Times New Roman" w:hAnsi="Times New Roman" w:cs="Times New Roman"/>
        </w:rPr>
        <w:t xml:space="preserve">, and we next examined if this trait </w:t>
      </w:r>
      <w:r w:rsidR="00B92CFA">
        <w:rPr>
          <w:rFonts w:ascii="Times New Roman" w:hAnsi="Times New Roman" w:cs="Times New Roman"/>
          <w:color w:val="FF0000"/>
        </w:rPr>
        <w:t>is associated</w:t>
      </w:r>
      <w:r w:rsidRPr="00B92CFA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with </w:t>
      </w:r>
      <w:r w:rsidR="006760AA">
        <w:rPr>
          <w:rFonts w:ascii="Times New Roman" w:hAnsi="Times New Roman" w:cs="Times New Roman"/>
        </w:rPr>
        <w:t>host-symbiont phylogenetic congruence.</w:t>
      </w:r>
      <w:r w:rsidR="00FC3EDF">
        <w:rPr>
          <w:rFonts w:ascii="Times New Roman" w:hAnsi="Times New Roman" w:cs="Times New Roman"/>
        </w:rPr>
        <w:t xml:space="preserve"> For this</w:t>
      </w:r>
      <w:ins w:id="54" w:author="Microsoft Office User" w:date="2019-01-08T06:16:00Z">
        <w:r w:rsidR="00F70AE0">
          <w:rPr>
            <w:rFonts w:ascii="Times New Roman" w:hAnsi="Times New Roman" w:cs="Times New Roman"/>
          </w:rPr>
          <w:t>,</w:t>
        </w:r>
      </w:ins>
      <w:r w:rsidR="00FC3EDF">
        <w:rPr>
          <w:rFonts w:ascii="Times New Roman" w:hAnsi="Times New Roman" w:cs="Times New Roman"/>
        </w:rPr>
        <w:t xml:space="preserve"> we </w:t>
      </w:r>
      <w:r w:rsidR="00843032">
        <w:rPr>
          <w:rFonts w:ascii="Times New Roman" w:hAnsi="Times New Roman" w:cs="Times New Roman"/>
        </w:rPr>
        <w:t>considered</w:t>
      </w:r>
      <w:r w:rsidR="00FC3EDF">
        <w:rPr>
          <w:rFonts w:ascii="Times New Roman" w:hAnsi="Times New Roman" w:cs="Times New Roman"/>
        </w:rPr>
        <w:t xml:space="preserve"> corre</w:t>
      </w:r>
      <w:r w:rsidR="00EC37B1">
        <w:rPr>
          <w:rFonts w:ascii="Times New Roman" w:hAnsi="Times New Roman" w:cs="Times New Roman"/>
        </w:rPr>
        <w:t>lations with two different estimators of specificity: (</w:t>
      </w:r>
      <w:proofErr w:type="spellStart"/>
      <w:r w:rsidR="00EC37B1">
        <w:rPr>
          <w:rFonts w:ascii="Times New Roman" w:hAnsi="Times New Roman" w:cs="Times New Roman"/>
        </w:rPr>
        <w:t>i</w:t>
      </w:r>
      <w:proofErr w:type="spellEnd"/>
      <w:r w:rsidR="00EC37B1">
        <w:rPr>
          <w:rFonts w:ascii="Times New Roman" w:hAnsi="Times New Roman" w:cs="Times New Roman"/>
        </w:rPr>
        <w:t xml:space="preserve">) host range, calculated as the total number of links between a set of hosts and their symbionts, divided by the </w:t>
      </w:r>
      <w:r w:rsidR="00843032">
        <w:rPr>
          <w:rFonts w:ascii="Times New Roman" w:hAnsi="Times New Roman" w:cs="Times New Roman"/>
        </w:rPr>
        <w:t>total number of host taxa (</w:t>
      </w:r>
      <w:r w:rsidR="002F3C1E">
        <w:rPr>
          <w:rFonts w:ascii="Times New Roman" w:hAnsi="Times New Roman" w:cs="Times New Roman"/>
        </w:rPr>
        <w:t xml:space="preserve">i.e. </w:t>
      </w:r>
      <w:r w:rsidR="00EC37B1">
        <w:rPr>
          <w:rFonts w:ascii="Times New Roman" w:hAnsi="Times New Roman" w:cs="Times New Roman"/>
        </w:rPr>
        <w:t xml:space="preserve">perfect host specificity for each symbiont = 1, with the index increasing </w:t>
      </w:r>
      <w:r w:rsidR="00843032">
        <w:rPr>
          <w:rFonts w:ascii="Times New Roman" w:hAnsi="Times New Roman" w:cs="Times New Roman"/>
        </w:rPr>
        <w:t>with</w:t>
      </w:r>
      <w:r w:rsidR="00EC37B1">
        <w:rPr>
          <w:rFonts w:ascii="Times New Roman" w:hAnsi="Times New Roman" w:cs="Times New Roman"/>
        </w:rPr>
        <w:t xml:space="preserve"> each </w:t>
      </w:r>
      <w:r w:rsidR="002F3C1E">
        <w:rPr>
          <w:rFonts w:ascii="Times New Roman" w:hAnsi="Times New Roman" w:cs="Times New Roman"/>
        </w:rPr>
        <w:t xml:space="preserve">additional link between </w:t>
      </w:r>
      <w:r w:rsidR="00EC37B1">
        <w:rPr>
          <w:rFonts w:ascii="Times New Roman" w:hAnsi="Times New Roman" w:cs="Times New Roman"/>
        </w:rPr>
        <w:t>symbiont</w:t>
      </w:r>
      <w:r w:rsidR="002F3C1E">
        <w:rPr>
          <w:rFonts w:ascii="Times New Roman" w:hAnsi="Times New Roman" w:cs="Times New Roman"/>
        </w:rPr>
        <w:t>s</w:t>
      </w:r>
      <w:r w:rsidR="00EC37B1">
        <w:rPr>
          <w:rFonts w:ascii="Times New Roman" w:hAnsi="Times New Roman" w:cs="Times New Roman"/>
        </w:rPr>
        <w:t xml:space="preserve"> </w:t>
      </w:r>
      <w:r w:rsidR="008E4483">
        <w:rPr>
          <w:rFonts w:ascii="Times New Roman" w:hAnsi="Times New Roman" w:cs="Times New Roman"/>
        </w:rPr>
        <w:t xml:space="preserve">and </w:t>
      </w:r>
      <w:r w:rsidR="00EC37B1">
        <w:rPr>
          <w:rFonts w:ascii="Times New Roman" w:hAnsi="Times New Roman" w:cs="Times New Roman"/>
        </w:rPr>
        <w:t>host</w:t>
      </w:r>
      <w:r w:rsidR="002F3C1E">
        <w:rPr>
          <w:rFonts w:ascii="Times New Roman" w:hAnsi="Times New Roman" w:cs="Times New Roman"/>
        </w:rPr>
        <w:t>s</w:t>
      </w:r>
      <w:r w:rsidR="00EC37B1">
        <w:rPr>
          <w:rFonts w:ascii="Times New Roman" w:hAnsi="Times New Roman" w:cs="Times New Roman"/>
        </w:rPr>
        <w:t xml:space="preserve">), and, (ii) host taxonomic breadth, where specificity decreases as symbionts are associated with </w:t>
      </w:r>
      <w:commentRangeStart w:id="55"/>
      <w:r w:rsidR="00EC37B1">
        <w:rPr>
          <w:rFonts w:ascii="Times New Roman" w:hAnsi="Times New Roman" w:cs="Times New Roman"/>
        </w:rPr>
        <w:t>hosts from successively hi</w:t>
      </w:r>
      <w:r w:rsidR="008E4483">
        <w:rPr>
          <w:rFonts w:ascii="Times New Roman" w:hAnsi="Times New Roman" w:cs="Times New Roman"/>
        </w:rPr>
        <w:t xml:space="preserve">gher ranks of </w:t>
      </w:r>
      <w:proofErr w:type="spellStart"/>
      <w:r w:rsidR="008E4483">
        <w:rPr>
          <w:rFonts w:ascii="Times New Roman" w:hAnsi="Times New Roman" w:cs="Times New Roman"/>
        </w:rPr>
        <w:t>Linnean</w:t>
      </w:r>
      <w:proofErr w:type="spellEnd"/>
      <w:r w:rsidR="008E4483">
        <w:rPr>
          <w:rFonts w:ascii="Times New Roman" w:hAnsi="Times New Roman" w:cs="Times New Roman"/>
        </w:rPr>
        <w:t xml:space="preserve"> taxonomy</w:t>
      </w:r>
      <w:commentRangeEnd w:id="55"/>
      <w:r w:rsidR="000B0BE0">
        <w:rPr>
          <w:rStyle w:val="CommentReference"/>
        </w:rPr>
        <w:commentReference w:id="55"/>
      </w:r>
      <w:r w:rsidR="008E4483">
        <w:rPr>
          <w:rFonts w:ascii="Times New Roman" w:hAnsi="Times New Roman" w:cs="Times New Roman"/>
        </w:rPr>
        <w:t xml:space="preserve">. </w:t>
      </w:r>
      <w:r w:rsidR="00123700">
        <w:rPr>
          <w:rFonts w:ascii="Times New Roman" w:hAnsi="Times New Roman" w:cs="Times New Roman"/>
        </w:rPr>
        <w:t>Interestingly, no association was identified for either measure of host specificity, (</w:t>
      </w:r>
      <w:r w:rsidR="00642DED">
        <w:rPr>
          <w:rFonts w:ascii="Times New Roman" w:hAnsi="Times New Roman" w:cs="Times New Roman"/>
        </w:rPr>
        <w:t xml:space="preserve">slope for </w:t>
      </w:r>
      <w:r w:rsidR="00123700">
        <w:rPr>
          <w:rFonts w:ascii="Times New Roman" w:hAnsi="Times New Roman" w:cs="Times New Roman"/>
        </w:rPr>
        <w:t xml:space="preserve">host range: </w:t>
      </w:r>
      <w:r w:rsidR="00123700">
        <w:rPr>
          <w:rFonts w:ascii="Times New Roman" w:hAnsi="Times New Roman" w:cs="Times New Roman"/>
          <w:i/>
        </w:rPr>
        <w:t xml:space="preserve">r </w:t>
      </w:r>
      <w:r w:rsidR="00123700">
        <w:rPr>
          <w:rFonts w:ascii="Times New Roman" w:hAnsi="Times New Roman" w:cs="Times New Roman"/>
        </w:rPr>
        <w:t xml:space="preserve">= </w:t>
      </w:r>
      <w:r w:rsidR="00123700" w:rsidRPr="00151EDB">
        <w:rPr>
          <w:rFonts w:ascii="Times New Roman" w:hAnsi="Times New Roman" w:cs="Times New Roman"/>
          <w:color w:val="FF0000"/>
        </w:rPr>
        <w:t>**</w:t>
      </w:r>
      <w:r w:rsidR="00123700">
        <w:rPr>
          <w:rFonts w:ascii="Times New Roman" w:hAnsi="Times New Roman" w:cs="Times New Roman"/>
        </w:rPr>
        <w:t xml:space="preserve">, </w:t>
      </w:r>
      <w:proofErr w:type="spellStart"/>
      <w:r w:rsidR="00123700" w:rsidRPr="0061425A">
        <w:rPr>
          <w:rFonts w:ascii="Times New Roman" w:hAnsi="Times New Roman" w:cs="Times New Roman"/>
          <w:i/>
        </w:rPr>
        <w:t>Zr</w:t>
      </w:r>
      <w:proofErr w:type="spellEnd"/>
      <w:r w:rsidR="00642DED">
        <w:rPr>
          <w:rFonts w:ascii="Times New Roman" w:hAnsi="Times New Roman" w:cs="Times New Roman"/>
          <w:vertAlign w:val="subscript"/>
        </w:rPr>
        <w:t xml:space="preserve"> </w:t>
      </w:r>
      <w:r w:rsidR="00123700">
        <w:rPr>
          <w:rFonts w:ascii="Times New Roman" w:hAnsi="Times New Roman" w:cs="Times New Roman"/>
        </w:rPr>
        <w:t xml:space="preserve">= -0.026, </w:t>
      </w:r>
      <w:r w:rsidR="00123700" w:rsidRPr="0053642E">
        <w:rPr>
          <w:rFonts w:ascii="Times New Roman" w:hAnsi="Times New Roman" w:cs="Times New Roman"/>
        </w:rPr>
        <w:t xml:space="preserve">95% </w:t>
      </w:r>
      <w:r w:rsidR="00123700">
        <w:rPr>
          <w:rFonts w:ascii="Times New Roman" w:hAnsi="Times New Roman" w:cs="Times New Roman"/>
        </w:rPr>
        <w:t xml:space="preserve">CI </w:t>
      </w:r>
      <w:r w:rsidR="00123700" w:rsidRPr="00F44EA3">
        <w:rPr>
          <w:rFonts w:ascii="Times New Roman" w:hAnsi="Times New Roman" w:cs="Times New Roman"/>
        </w:rPr>
        <w:t xml:space="preserve">= </w:t>
      </w:r>
      <w:r w:rsidR="00123700">
        <w:rPr>
          <w:rFonts w:ascii="Times New Roman" w:hAnsi="Times New Roman" w:cs="Times New Roman"/>
        </w:rPr>
        <w:t>-0.065</w:t>
      </w:r>
      <w:r w:rsidR="00123700" w:rsidRPr="00F44EA3">
        <w:rPr>
          <w:rFonts w:ascii="Times New Roman" w:hAnsi="Times New Roman" w:cs="Times New Roman"/>
        </w:rPr>
        <w:t xml:space="preserve">, </w:t>
      </w:r>
      <w:r w:rsidR="00123700">
        <w:rPr>
          <w:rFonts w:ascii="Times New Roman" w:hAnsi="Times New Roman" w:cs="Times New Roman"/>
        </w:rPr>
        <w:t xml:space="preserve">0.012; </w:t>
      </w:r>
      <w:r w:rsidR="00642DED">
        <w:rPr>
          <w:rFonts w:ascii="Times New Roman" w:hAnsi="Times New Roman" w:cs="Times New Roman"/>
        </w:rPr>
        <w:t xml:space="preserve">slope for </w:t>
      </w:r>
      <w:r w:rsidR="00123700">
        <w:rPr>
          <w:rFonts w:ascii="Times New Roman" w:hAnsi="Times New Roman" w:cs="Times New Roman"/>
        </w:rPr>
        <w:t xml:space="preserve">host taxonomic breadth: </w:t>
      </w:r>
      <w:r w:rsidR="00123700">
        <w:rPr>
          <w:rFonts w:ascii="Times New Roman" w:hAnsi="Times New Roman" w:cs="Times New Roman"/>
          <w:i/>
        </w:rPr>
        <w:t xml:space="preserve">r </w:t>
      </w:r>
      <w:r w:rsidR="00123700">
        <w:rPr>
          <w:rFonts w:ascii="Times New Roman" w:hAnsi="Times New Roman" w:cs="Times New Roman"/>
        </w:rPr>
        <w:t xml:space="preserve">= </w:t>
      </w:r>
      <w:r w:rsidR="00123700" w:rsidRPr="00151EDB">
        <w:rPr>
          <w:rFonts w:ascii="Times New Roman" w:hAnsi="Times New Roman" w:cs="Times New Roman"/>
          <w:color w:val="FF0000"/>
        </w:rPr>
        <w:t>**</w:t>
      </w:r>
      <w:r w:rsidR="00123700">
        <w:rPr>
          <w:rFonts w:ascii="Times New Roman" w:hAnsi="Times New Roman" w:cs="Times New Roman"/>
        </w:rPr>
        <w:t xml:space="preserve">, </w:t>
      </w:r>
      <w:proofErr w:type="spellStart"/>
      <w:r w:rsidR="00123700" w:rsidRPr="0061425A">
        <w:rPr>
          <w:rFonts w:ascii="Times New Roman" w:hAnsi="Times New Roman" w:cs="Times New Roman"/>
          <w:i/>
        </w:rPr>
        <w:t>Zr</w:t>
      </w:r>
      <w:proofErr w:type="spellEnd"/>
      <w:r w:rsidR="00642DED">
        <w:rPr>
          <w:rFonts w:ascii="Times New Roman" w:hAnsi="Times New Roman" w:cs="Times New Roman"/>
          <w:vertAlign w:val="subscript"/>
        </w:rPr>
        <w:t xml:space="preserve"> </w:t>
      </w:r>
      <w:r w:rsidR="00123700">
        <w:rPr>
          <w:rFonts w:ascii="Times New Roman" w:hAnsi="Times New Roman" w:cs="Times New Roman"/>
        </w:rPr>
        <w:t xml:space="preserve">= -0.015, </w:t>
      </w:r>
      <w:r w:rsidR="00123700" w:rsidRPr="0053642E">
        <w:rPr>
          <w:rFonts w:ascii="Times New Roman" w:hAnsi="Times New Roman" w:cs="Times New Roman"/>
        </w:rPr>
        <w:t xml:space="preserve">95% </w:t>
      </w:r>
      <w:r w:rsidR="00123700">
        <w:rPr>
          <w:rFonts w:ascii="Times New Roman" w:hAnsi="Times New Roman" w:cs="Times New Roman"/>
        </w:rPr>
        <w:t xml:space="preserve">CI </w:t>
      </w:r>
      <w:r w:rsidR="00123700" w:rsidRPr="00F44EA3">
        <w:rPr>
          <w:rFonts w:ascii="Times New Roman" w:hAnsi="Times New Roman" w:cs="Times New Roman"/>
        </w:rPr>
        <w:t xml:space="preserve">= </w:t>
      </w:r>
      <w:r w:rsidR="00123700">
        <w:rPr>
          <w:rFonts w:ascii="Times New Roman" w:hAnsi="Times New Roman" w:cs="Times New Roman"/>
        </w:rPr>
        <w:t>-0.053</w:t>
      </w:r>
      <w:r w:rsidR="00123700" w:rsidRPr="00F44EA3">
        <w:rPr>
          <w:rFonts w:ascii="Times New Roman" w:hAnsi="Times New Roman" w:cs="Times New Roman"/>
        </w:rPr>
        <w:t xml:space="preserve">, </w:t>
      </w:r>
      <w:r w:rsidR="00123700">
        <w:rPr>
          <w:rFonts w:ascii="Times New Roman" w:hAnsi="Times New Roman" w:cs="Times New Roman"/>
        </w:rPr>
        <w:t xml:space="preserve">0.023), suggesting that host specificity is not an important </w:t>
      </w:r>
      <w:r w:rsidR="0055482E" w:rsidRPr="004A0F9A">
        <w:rPr>
          <w:rFonts w:ascii="Times New Roman" w:hAnsi="Times New Roman" w:cs="Times New Roman"/>
          <w:color w:val="FF0000"/>
        </w:rPr>
        <w:t xml:space="preserve">general </w:t>
      </w:r>
      <w:r w:rsidR="00123700">
        <w:rPr>
          <w:rFonts w:ascii="Times New Roman" w:hAnsi="Times New Roman" w:cs="Times New Roman"/>
        </w:rPr>
        <w:t xml:space="preserve">determinant of host-symbiont </w:t>
      </w:r>
      <w:proofErr w:type="spellStart"/>
      <w:r w:rsidR="00123700">
        <w:rPr>
          <w:rFonts w:ascii="Times New Roman" w:hAnsi="Times New Roman" w:cs="Times New Roman"/>
        </w:rPr>
        <w:t>cophylogeny</w:t>
      </w:r>
      <w:proofErr w:type="spellEnd"/>
      <w:r w:rsidR="00123700">
        <w:rPr>
          <w:rFonts w:ascii="Times New Roman" w:hAnsi="Times New Roman" w:cs="Times New Roman"/>
        </w:rPr>
        <w:t>.</w:t>
      </w:r>
    </w:p>
    <w:p w14:paraId="0944CB7D" w14:textId="77777777" w:rsidR="00182A1E" w:rsidRDefault="00182A1E" w:rsidP="00557DC5">
      <w:pPr>
        <w:spacing w:line="480" w:lineRule="auto"/>
        <w:rPr>
          <w:rFonts w:ascii="Times New Roman" w:hAnsi="Times New Roman" w:cs="Times New Roman"/>
        </w:rPr>
      </w:pPr>
    </w:p>
    <w:p w14:paraId="13A9B52B" w14:textId="6C5669BE" w:rsidR="00652133" w:rsidRDefault="000F1CC2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02173E">
        <w:rPr>
          <w:rFonts w:ascii="Times New Roman" w:hAnsi="Times New Roman" w:cs="Times New Roman"/>
        </w:rPr>
        <w:t xml:space="preserve"> major prediction </w:t>
      </w:r>
      <w:r w:rsidR="00D3210A">
        <w:rPr>
          <w:rFonts w:ascii="Times New Roman" w:hAnsi="Times New Roman" w:cs="Times New Roman"/>
        </w:rPr>
        <w:t xml:space="preserve">for host-symbiont </w:t>
      </w:r>
      <w:proofErr w:type="spellStart"/>
      <w:r w:rsidR="00D3210A">
        <w:rPr>
          <w:rFonts w:ascii="Times New Roman" w:hAnsi="Times New Roman" w:cs="Times New Roman"/>
        </w:rPr>
        <w:t>cophylogeny</w:t>
      </w:r>
      <w:proofErr w:type="spellEnd"/>
      <w:r w:rsidR="00D3210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is</w:t>
      </w:r>
      <w:r w:rsidR="0002173E">
        <w:rPr>
          <w:rFonts w:ascii="Times New Roman" w:hAnsi="Times New Roman" w:cs="Times New Roman"/>
        </w:rPr>
        <w:t xml:space="preserve"> that </w:t>
      </w:r>
      <w:r w:rsidR="0002173E" w:rsidRPr="00EF1AEC">
        <w:rPr>
          <w:rFonts w:ascii="Times New Roman" w:hAnsi="Times New Roman" w:cs="Times New Roman"/>
        </w:rPr>
        <w:t xml:space="preserve">vertical transmission </w:t>
      </w:r>
      <w:r w:rsidR="0002173E">
        <w:rPr>
          <w:rFonts w:ascii="Times New Roman" w:hAnsi="Times New Roman" w:cs="Times New Roman"/>
        </w:rPr>
        <w:t>should promote</w:t>
      </w:r>
      <w:r w:rsidR="0002173E" w:rsidRPr="00EF1AEC">
        <w:rPr>
          <w:rFonts w:ascii="Times New Roman" w:hAnsi="Times New Roman" w:cs="Times New Roman"/>
        </w:rPr>
        <w:t xml:space="preserve"> phylogenetic congruence</w:t>
      </w:r>
      <w:r w:rsidR="00214DBF">
        <w:rPr>
          <w:rFonts w:ascii="Times New Roman" w:hAnsi="Times New Roman" w:cs="Times New Roman"/>
        </w:rPr>
        <w:t xml:space="preserve"> </w:t>
      </w:r>
      <w:r w:rsidR="0002173E" w:rsidRPr="00EF1AEC">
        <w:rPr>
          <w:rFonts w:ascii="Times New Roman" w:hAnsi="Times New Roman" w:cs="Times New Roman"/>
        </w:rPr>
        <w:fldChar w:fldCharType="begin">
          <w:fldData xml:space="preserve">PEVuZE5vdGU+PENpdGU+PEF1dGhvcj5Nb3JhbjwvQXV0aG9yPjxZZWFyPjIwMDg8L1llYXI+PFJl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=
</w:fldData>
        </w:fldChar>
      </w:r>
      <w:r w:rsidR="0002173E" w:rsidRPr="00EF1AEC">
        <w:rPr>
          <w:rFonts w:ascii="Times New Roman" w:hAnsi="Times New Roman" w:cs="Times New Roman"/>
        </w:rPr>
        <w:instrText xml:space="preserve"> ADDIN EN.CITE </w:instrText>
      </w:r>
      <w:r w:rsidR="0002173E" w:rsidRPr="00EF1AEC">
        <w:rPr>
          <w:rFonts w:ascii="Times New Roman" w:hAnsi="Times New Roman" w:cs="Times New Roman"/>
        </w:rPr>
        <w:fldChar w:fldCharType="begin">
          <w:fldData xml:space="preserve">PEVuZE5vdGU+PENpdGU+PEF1dGhvcj5Nb3JhbjwvQXV0aG9yPjxZZWFyPjIwMDg8L1llYXI+PFJl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=
</w:fldData>
        </w:fldChar>
      </w:r>
      <w:r w:rsidR="0002173E" w:rsidRPr="00EF1AEC">
        <w:rPr>
          <w:rFonts w:ascii="Times New Roman" w:hAnsi="Times New Roman" w:cs="Times New Roman"/>
        </w:rPr>
        <w:instrText xml:space="preserve"> ADDIN EN.CITE.DATA </w:instrText>
      </w:r>
      <w:r w:rsidR="0002173E" w:rsidRPr="00EF1AEC">
        <w:rPr>
          <w:rFonts w:ascii="Times New Roman" w:hAnsi="Times New Roman" w:cs="Times New Roman"/>
        </w:rPr>
      </w:r>
      <w:r w:rsidR="0002173E" w:rsidRPr="00EF1AEC">
        <w:rPr>
          <w:rFonts w:ascii="Times New Roman" w:hAnsi="Times New Roman" w:cs="Times New Roman"/>
        </w:rPr>
        <w:fldChar w:fldCharType="end"/>
      </w:r>
      <w:r w:rsidR="0002173E" w:rsidRPr="00EF1AEC">
        <w:rPr>
          <w:rFonts w:ascii="Times New Roman" w:hAnsi="Times New Roman" w:cs="Times New Roman"/>
        </w:rPr>
      </w:r>
      <w:r w:rsidR="0002173E" w:rsidRPr="00EF1AEC">
        <w:rPr>
          <w:rFonts w:ascii="Times New Roman" w:hAnsi="Times New Roman" w:cs="Times New Roman"/>
        </w:rPr>
        <w:fldChar w:fldCharType="separate"/>
      </w:r>
      <w:r w:rsidR="0002173E" w:rsidRPr="00EF1AEC">
        <w:rPr>
          <w:rFonts w:ascii="Times New Roman" w:hAnsi="Times New Roman" w:cs="Times New Roman"/>
          <w:noProof/>
        </w:rPr>
        <w:t>(Nieberding &amp; Olivieri 2007; Moran</w:t>
      </w:r>
      <w:r w:rsidR="0002173E" w:rsidRPr="00EF1AEC">
        <w:rPr>
          <w:rFonts w:ascii="Times New Roman" w:hAnsi="Times New Roman" w:cs="Times New Roman"/>
          <w:i/>
          <w:noProof/>
        </w:rPr>
        <w:t xml:space="preserve"> et al.</w:t>
      </w:r>
      <w:r w:rsidR="0002173E" w:rsidRPr="00EF1AEC">
        <w:rPr>
          <w:rFonts w:ascii="Times New Roman" w:hAnsi="Times New Roman" w:cs="Times New Roman"/>
          <w:noProof/>
        </w:rPr>
        <w:t xml:space="preserve"> 2008; Ebert 2013)</w:t>
      </w:r>
      <w:r w:rsidR="0002173E" w:rsidRPr="00EF1AEC">
        <w:rPr>
          <w:rFonts w:ascii="Times New Roman" w:hAnsi="Times New Roman" w:cs="Times New Roman"/>
        </w:rPr>
        <w:fldChar w:fldCharType="end"/>
      </w:r>
      <w:r w:rsidR="0002173E" w:rsidRPr="00EF1AEC">
        <w:rPr>
          <w:rFonts w:ascii="Times New Roman" w:hAnsi="Times New Roman" w:cs="Times New Roman"/>
        </w:rPr>
        <w:t>.</w:t>
      </w:r>
      <w:r w:rsidR="000A7576">
        <w:rPr>
          <w:rFonts w:ascii="Times New Roman" w:hAnsi="Times New Roman" w:cs="Times New Roman"/>
        </w:rPr>
        <w:t xml:space="preserve"> In line with this prediction, we found that mode of transmission was a </w:t>
      </w:r>
      <w:del w:id="56" w:author="Microsoft Office User" w:date="2019-03-15T12:49:00Z">
        <w:r w:rsidR="000A7576" w:rsidDel="00A63696">
          <w:rPr>
            <w:rFonts w:ascii="Times New Roman" w:hAnsi="Times New Roman" w:cs="Times New Roman"/>
          </w:rPr>
          <w:delText xml:space="preserve">highly </w:delText>
        </w:r>
      </w:del>
      <w:r w:rsidR="000A7576">
        <w:rPr>
          <w:rFonts w:ascii="Times New Roman" w:hAnsi="Times New Roman" w:cs="Times New Roman"/>
        </w:rPr>
        <w:t xml:space="preserve">significant correlate of host-symbiont phylogenetic congruence, with </w:t>
      </w:r>
      <w:r w:rsidR="00642DED">
        <w:rPr>
          <w:rFonts w:ascii="Times New Roman" w:hAnsi="Times New Roman" w:cs="Times New Roman"/>
        </w:rPr>
        <w:t xml:space="preserve">the strongest effect observed for vertical transmission, followed by </w:t>
      </w:r>
      <w:r w:rsidR="00D3210A">
        <w:rPr>
          <w:rFonts w:ascii="Times New Roman" w:hAnsi="Times New Roman" w:cs="Times New Roman"/>
        </w:rPr>
        <w:t xml:space="preserve">the effect observed for </w:t>
      </w:r>
      <w:r w:rsidR="00642DED">
        <w:rPr>
          <w:rFonts w:ascii="Times New Roman" w:hAnsi="Times New Roman" w:cs="Times New Roman"/>
        </w:rPr>
        <w:t xml:space="preserve">mixed </w:t>
      </w:r>
      <w:r w:rsidR="00642DED">
        <w:rPr>
          <w:rFonts w:ascii="Times New Roman" w:hAnsi="Times New Roman" w:cs="Times New Roman"/>
        </w:rPr>
        <w:lastRenderedPageBreak/>
        <w:t>modes of transmission (symbionts are transferred via either route)</w:t>
      </w:r>
      <w:r>
        <w:rPr>
          <w:rFonts w:ascii="Times New Roman" w:hAnsi="Times New Roman" w:cs="Times New Roman"/>
        </w:rPr>
        <w:t xml:space="preserve">, </w:t>
      </w:r>
      <w:r w:rsidR="00D3210A">
        <w:rPr>
          <w:rFonts w:ascii="Times New Roman" w:hAnsi="Times New Roman" w:cs="Times New Roman"/>
        </w:rPr>
        <w:t xml:space="preserve">with </w:t>
      </w:r>
      <w:r>
        <w:rPr>
          <w:rFonts w:ascii="Times New Roman" w:hAnsi="Times New Roman" w:cs="Times New Roman"/>
        </w:rPr>
        <w:t>horizontal transmission showing the lowest effect size</w:t>
      </w:r>
      <w:r w:rsidR="00642DED">
        <w:rPr>
          <w:rFonts w:ascii="Times New Roman" w:hAnsi="Times New Roman" w:cs="Times New Roman"/>
        </w:rPr>
        <w:t xml:space="preserve"> (vertical</w:t>
      </w:r>
      <w:r>
        <w:rPr>
          <w:rFonts w:ascii="Times New Roman" w:hAnsi="Times New Roman" w:cs="Times New Roman"/>
        </w:rPr>
        <w:t xml:space="preserve"> transmission</w:t>
      </w:r>
      <w:r w:rsidR="00642DED">
        <w:rPr>
          <w:rFonts w:ascii="Times New Roman" w:hAnsi="Times New Roman" w:cs="Times New Roman"/>
        </w:rPr>
        <w:t xml:space="preserve">: : </w:t>
      </w:r>
      <w:r w:rsidR="00642DED">
        <w:rPr>
          <w:rFonts w:ascii="Times New Roman" w:hAnsi="Times New Roman" w:cs="Times New Roman"/>
          <w:i/>
        </w:rPr>
        <w:t xml:space="preserve">r </w:t>
      </w:r>
      <w:r w:rsidR="00642DED">
        <w:rPr>
          <w:rFonts w:ascii="Times New Roman" w:hAnsi="Times New Roman" w:cs="Times New Roman"/>
        </w:rPr>
        <w:t xml:space="preserve">= </w:t>
      </w:r>
      <w:r w:rsidR="00642DED" w:rsidRPr="00151EDB">
        <w:rPr>
          <w:rFonts w:ascii="Times New Roman" w:hAnsi="Times New Roman" w:cs="Times New Roman"/>
          <w:color w:val="FF0000"/>
        </w:rPr>
        <w:t>**</w:t>
      </w:r>
      <w:r w:rsidR="00642DED">
        <w:rPr>
          <w:rFonts w:ascii="Times New Roman" w:hAnsi="Times New Roman" w:cs="Times New Roman"/>
        </w:rPr>
        <w:t xml:space="preserve">, </w:t>
      </w:r>
      <w:proofErr w:type="spellStart"/>
      <w:r w:rsidR="00642DED" w:rsidRPr="0061425A">
        <w:rPr>
          <w:rFonts w:ascii="Times New Roman" w:hAnsi="Times New Roman" w:cs="Times New Roman"/>
          <w:i/>
        </w:rPr>
        <w:t>Zr</w:t>
      </w:r>
      <w:proofErr w:type="spellEnd"/>
      <w:r w:rsidR="00642DED">
        <w:rPr>
          <w:rFonts w:ascii="Times New Roman" w:hAnsi="Times New Roman" w:cs="Times New Roman"/>
          <w:vertAlign w:val="subscript"/>
        </w:rPr>
        <w:t xml:space="preserve"> </w:t>
      </w:r>
      <w:r w:rsidR="00463D31">
        <w:rPr>
          <w:rFonts w:ascii="Times New Roman" w:hAnsi="Times New Roman" w:cs="Times New Roman"/>
        </w:rPr>
        <w:t xml:space="preserve">= </w:t>
      </w:r>
      <w:r w:rsidR="00642DED">
        <w:rPr>
          <w:rFonts w:ascii="Times New Roman" w:hAnsi="Times New Roman" w:cs="Times New Roman"/>
        </w:rPr>
        <w:t>0.</w:t>
      </w:r>
      <w:r>
        <w:rPr>
          <w:rFonts w:ascii="Times New Roman" w:hAnsi="Times New Roman" w:cs="Times New Roman"/>
        </w:rPr>
        <w:t>521</w:t>
      </w:r>
      <w:r w:rsidR="00642DED">
        <w:rPr>
          <w:rFonts w:ascii="Times New Roman" w:hAnsi="Times New Roman" w:cs="Times New Roman"/>
        </w:rPr>
        <w:t xml:space="preserve">, </w:t>
      </w:r>
      <w:r w:rsidR="00642DED" w:rsidRPr="0053642E">
        <w:rPr>
          <w:rFonts w:ascii="Times New Roman" w:hAnsi="Times New Roman" w:cs="Times New Roman"/>
        </w:rPr>
        <w:t xml:space="preserve">95% </w:t>
      </w:r>
      <w:r w:rsidR="00642DED">
        <w:rPr>
          <w:rFonts w:ascii="Times New Roman" w:hAnsi="Times New Roman" w:cs="Times New Roman"/>
        </w:rPr>
        <w:t xml:space="preserve">CI </w:t>
      </w:r>
      <w:r w:rsidR="00642DED" w:rsidRPr="00F44EA3">
        <w:rPr>
          <w:rFonts w:ascii="Times New Roman" w:hAnsi="Times New Roman" w:cs="Times New Roman"/>
        </w:rPr>
        <w:t xml:space="preserve">= </w:t>
      </w:r>
      <w:r w:rsidR="00642DED">
        <w:rPr>
          <w:rFonts w:ascii="Times New Roman" w:hAnsi="Times New Roman" w:cs="Times New Roman"/>
        </w:rPr>
        <w:t>0.</w:t>
      </w:r>
      <w:r>
        <w:rPr>
          <w:rFonts w:ascii="Times New Roman" w:hAnsi="Times New Roman" w:cs="Times New Roman"/>
        </w:rPr>
        <w:t>433</w:t>
      </w:r>
      <w:r w:rsidR="00642DED" w:rsidRPr="00F44EA3">
        <w:rPr>
          <w:rFonts w:ascii="Times New Roman" w:hAnsi="Times New Roman" w:cs="Times New Roman"/>
        </w:rPr>
        <w:t xml:space="preserve">, </w:t>
      </w:r>
      <w:r w:rsidR="00642DED">
        <w:rPr>
          <w:rFonts w:ascii="Times New Roman" w:hAnsi="Times New Roman" w:cs="Times New Roman"/>
        </w:rPr>
        <w:t>0.</w:t>
      </w:r>
      <w:r>
        <w:rPr>
          <w:rFonts w:ascii="Times New Roman" w:hAnsi="Times New Roman" w:cs="Times New Roman"/>
        </w:rPr>
        <w:t>609;</w:t>
      </w:r>
      <w:r w:rsidR="00642DED">
        <w:rPr>
          <w:rFonts w:ascii="Times New Roman" w:hAnsi="Times New Roman" w:cs="Times New Roman"/>
        </w:rPr>
        <w:t xml:space="preserve"> mixed</w:t>
      </w:r>
      <w:r>
        <w:rPr>
          <w:rFonts w:ascii="Times New Roman" w:hAnsi="Times New Roman" w:cs="Times New Roman"/>
        </w:rPr>
        <w:t xml:space="preserve"> modes of transmission</w:t>
      </w:r>
      <w:r w:rsidR="00642DED">
        <w:rPr>
          <w:rFonts w:ascii="Times New Roman" w:hAnsi="Times New Roman" w:cs="Times New Roman"/>
        </w:rPr>
        <w:t xml:space="preserve">: : </w:t>
      </w:r>
      <w:r w:rsidR="00642DED">
        <w:rPr>
          <w:rFonts w:ascii="Times New Roman" w:hAnsi="Times New Roman" w:cs="Times New Roman"/>
          <w:i/>
        </w:rPr>
        <w:t xml:space="preserve">r </w:t>
      </w:r>
      <w:r w:rsidR="00642DED">
        <w:rPr>
          <w:rFonts w:ascii="Times New Roman" w:hAnsi="Times New Roman" w:cs="Times New Roman"/>
        </w:rPr>
        <w:t xml:space="preserve">= </w:t>
      </w:r>
      <w:r w:rsidR="00642DED" w:rsidRPr="00151EDB">
        <w:rPr>
          <w:rFonts w:ascii="Times New Roman" w:hAnsi="Times New Roman" w:cs="Times New Roman"/>
          <w:color w:val="FF0000"/>
        </w:rPr>
        <w:t>**</w:t>
      </w:r>
      <w:r w:rsidR="00642DED">
        <w:rPr>
          <w:rFonts w:ascii="Times New Roman" w:hAnsi="Times New Roman" w:cs="Times New Roman"/>
        </w:rPr>
        <w:t xml:space="preserve">, </w:t>
      </w:r>
      <w:proofErr w:type="spellStart"/>
      <w:r w:rsidR="00642DED" w:rsidRPr="0061425A">
        <w:rPr>
          <w:rFonts w:ascii="Times New Roman" w:hAnsi="Times New Roman" w:cs="Times New Roman"/>
          <w:i/>
        </w:rPr>
        <w:t>Zr</w:t>
      </w:r>
      <w:proofErr w:type="spellEnd"/>
      <w:r w:rsidR="00642DED">
        <w:rPr>
          <w:rFonts w:ascii="Times New Roman" w:hAnsi="Times New Roman" w:cs="Times New Roman"/>
          <w:vertAlign w:val="subscript"/>
        </w:rPr>
        <w:t xml:space="preserve"> </w:t>
      </w:r>
      <w:r w:rsidR="00463D31">
        <w:rPr>
          <w:rFonts w:ascii="Times New Roman" w:hAnsi="Times New Roman" w:cs="Times New Roman"/>
        </w:rPr>
        <w:t xml:space="preserve">= </w:t>
      </w:r>
      <w:r w:rsidR="00642DED">
        <w:rPr>
          <w:rFonts w:ascii="Times New Roman" w:hAnsi="Times New Roman" w:cs="Times New Roman"/>
        </w:rPr>
        <w:t>0.</w:t>
      </w:r>
      <w:r w:rsidR="004422AE">
        <w:rPr>
          <w:rFonts w:ascii="Times New Roman" w:hAnsi="Times New Roman" w:cs="Times New Roman"/>
        </w:rPr>
        <w:t>358</w:t>
      </w:r>
      <w:r w:rsidR="00642DED">
        <w:rPr>
          <w:rFonts w:ascii="Times New Roman" w:hAnsi="Times New Roman" w:cs="Times New Roman"/>
        </w:rPr>
        <w:t xml:space="preserve">, </w:t>
      </w:r>
      <w:r w:rsidR="00642DED" w:rsidRPr="0053642E">
        <w:rPr>
          <w:rFonts w:ascii="Times New Roman" w:hAnsi="Times New Roman" w:cs="Times New Roman"/>
        </w:rPr>
        <w:t xml:space="preserve">95% </w:t>
      </w:r>
      <w:r w:rsidR="00642DED">
        <w:rPr>
          <w:rFonts w:ascii="Times New Roman" w:hAnsi="Times New Roman" w:cs="Times New Roman"/>
        </w:rPr>
        <w:t xml:space="preserve">CI </w:t>
      </w:r>
      <w:r w:rsidR="00642DED" w:rsidRPr="00F44EA3">
        <w:rPr>
          <w:rFonts w:ascii="Times New Roman" w:hAnsi="Times New Roman" w:cs="Times New Roman"/>
        </w:rPr>
        <w:t xml:space="preserve">= </w:t>
      </w:r>
      <w:r w:rsidR="00642DED">
        <w:rPr>
          <w:rFonts w:ascii="Times New Roman" w:hAnsi="Times New Roman" w:cs="Times New Roman"/>
        </w:rPr>
        <w:t>0.</w:t>
      </w:r>
      <w:r w:rsidR="004422AE">
        <w:rPr>
          <w:rFonts w:ascii="Times New Roman" w:hAnsi="Times New Roman" w:cs="Times New Roman"/>
        </w:rPr>
        <w:t>272</w:t>
      </w:r>
      <w:r w:rsidR="00642DED" w:rsidRPr="00F44EA3">
        <w:rPr>
          <w:rFonts w:ascii="Times New Roman" w:hAnsi="Times New Roman" w:cs="Times New Roman"/>
        </w:rPr>
        <w:t xml:space="preserve">, </w:t>
      </w:r>
      <w:r w:rsidR="00642DED">
        <w:rPr>
          <w:rFonts w:ascii="Times New Roman" w:hAnsi="Times New Roman" w:cs="Times New Roman"/>
        </w:rPr>
        <w:t>0.</w:t>
      </w:r>
      <w:r w:rsidR="004422AE">
        <w:rPr>
          <w:rFonts w:ascii="Times New Roman" w:hAnsi="Times New Roman" w:cs="Times New Roman"/>
        </w:rPr>
        <w:t>445;</w:t>
      </w:r>
      <w:r w:rsidR="00642DED">
        <w:rPr>
          <w:rFonts w:ascii="Times New Roman" w:hAnsi="Times New Roman" w:cs="Times New Roman"/>
        </w:rPr>
        <w:t xml:space="preserve"> horizontal</w:t>
      </w:r>
      <w:r>
        <w:rPr>
          <w:rFonts w:ascii="Times New Roman" w:hAnsi="Times New Roman" w:cs="Times New Roman"/>
        </w:rPr>
        <w:t xml:space="preserve"> transmission</w:t>
      </w:r>
      <w:r w:rsidR="00642DED">
        <w:rPr>
          <w:rFonts w:ascii="Times New Roman" w:hAnsi="Times New Roman" w:cs="Times New Roman"/>
        </w:rPr>
        <w:t xml:space="preserve">: </w:t>
      </w:r>
      <w:r w:rsidR="00642DED">
        <w:rPr>
          <w:rFonts w:ascii="Times New Roman" w:hAnsi="Times New Roman" w:cs="Times New Roman"/>
          <w:i/>
        </w:rPr>
        <w:t xml:space="preserve">r </w:t>
      </w:r>
      <w:r w:rsidR="00642DED">
        <w:rPr>
          <w:rFonts w:ascii="Times New Roman" w:hAnsi="Times New Roman" w:cs="Times New Roman"/>
        </w:rPr>
        <w:t xml:space="preserve">= </w:t>
      </w:r>
      <w:r w:rsidR="00642DED" w:rsidRPr="00151EDB">
        <w:rPr>
          <w:rFonts w:ascii="Times New Roman" w:hAnsi="Times New Roman" w:cs="Times New Roman"/>
          <w:color w:val="FF0000"/>
        </w:rPr>
        <w:t>**</w:t>
      </w:r>
      <w:r w:rsidR="00642DED">
        <w:rPr>
          <w:rFonts w:ascii="Times New Roman" w:hAnsi="Times New Roman" w:cs="Times New Roman"/>
        </w:rPr>
        <w:t xml:space="preserve">, </w:t>
      </w:r>
      <w:proofErr w:type="spellStart"/>
      <w:r w:rsidR="00642DED" w:rsidRPr="0061425A">
        <w:rPr>
          <w:rFonts w:ascii="Times New Roman" w:hAnsi="Times New Roman" w:cs="Times New Roman"/>
          <w:i/>
        </w:rPr>
        <w:t>Zr</w:t>
      </w:r>
      <w:proofErr w:type="spellEnd"/>
      <w:r w:rsidR="00642DED">
        <w:rPr>
          <w:rFonts w:ascii="Times New Roman" w:hAnsi="Times New Roman" w:cs="Times New Roman"/>
          <w:vertAlign w:val="subscript"/>
        </w:rPr>
        <w:t xml:space="preserve"> </w:t>
      </w:r>
      <w:r w:rsidR="00463D31">
        <w:rPr>
          <w:rFonts w:ascii="Times New Roman" w:hAnsi="Times New Roman" w:cs="Times New Roman"/>
        </w:rPr>
        <w:t xml:space="preserve">= </w:t>
      </w:r>
      <w:r w:rsidR="00642DED">
        <w:rPr>
          <w:rFonts w:ascii="Times New Roman" w:hAnsi="Times New Roman" w:cs="Times New Roman"/>
        </w:rPr>
        <w:t>0.</w:t>
      </w:r>
      <w:r w:rsidR="00463D31">
        <w:rPr>
          <w:rFonts w:ascii="Times New Roman" w:hAnsi="Times New Roman" w:cs="Times New Roman"/>
        </w:rPr>
        <w:t>286</w:t>
      </w:r>
      <w:r w:rsidR="00642DED">
        <w:rPr>
          <w:rFonts w:ascii="Times New Roman" w:hAnsi="Times New Roman" w:cs="Times New Roman"/>
        </w:rPr>
        <w:t xml:space="preserve">, </w:t>
      </w:r>
      <w:r w:rsidR="00642DED" w:rsidRPr="0053642E">
        <w:rPr>
          <w:rFonts w:ascii="Times New Roman" w:hAnsi="Times New Roman" w:cs="Times New Roman"/>
        </w:rPr>
        <w:t xml:space="preserve">95% </w:t>
      </w:r>
      <w:r w:rsidR="00642DED">
        <w:rPr>
          <w:rFonts w:ascii="Times New Roman" w:hAnsi="Times New Roman" w:cs="Times New Roman"/>
        </w:rPr>
        <w:t xml:space="preserve">CI </w:t>
      </w:r>
      <w:r w:rsidR="00642DED" w:rsidRPr="00F44EA3">
        <w:rPr>
          <w:rFonts w:ascii="Times New Roman" w:hAnsi="Times New Roman" w:cs="Times New Roman"/>
        </w:rPr>
        <w:t xml:space="preserve">= </w:t>
      </w:r>
      <w:r w:rsidR="00642DED">
        <w:rPr>
          <w:rFonts w:ascii="Times New Roman" w:hAnsi="Times New Roman" w:cs="Times New Roman"/>
        </w:rPr>
        <w:t>0.</w:t>
      </w:r>
      <w:r w:rsidR="00463D31">
        <w:rPr>
          <w:rFonts w:ascii="Times New Roman" w:hAnsi="Times New Roman" w:cs="Times New Roman"/>
        </w:rPr>
        <w:t>237</w:t>
      </w:r>
      <w:r w:rsidR="00642DED" w:rsidRPr="00F44EA3">
        <w:rPr>
          <w:rFonts w:ascii="Times New Roman" w:hAnsi="Times New Roman" w:cs="Times New Roman"/>
        </w:rPr>
        <w:t xml:space="preserve">, </w:t>
      </w:r>
      <w:r w:rsidR="00642DED">
        <w:rPr>
          <w:rFonts w:ascii="Times New Roman" w:hAnsi="Times New Roman" w:cs="Times New Roman"/>
        </w:rPr>
        <w:t>0.</w:t>
      </w:r>
      <w:r w:rsidR="00463D31">
        <w:rPr>
          <w:rFonts w:ascii="Times New Roman" w:hAnsi="Times New Roman" w:cs="Times New Roman"/>
        </w:rPr>
        <w:t>334</w:t>
      </w:r>
      <w:r w:rsidR="00E3007B">
        <w:rPr>
          <w:rFonts w:ascii="Times New Roman" w:hAnsi="Times New Roman" w:cs="Times New Roman"/>
        </w:rPr>
        <w:t xml:space="preserve">; vertical transmission vs horizontal transmission = </w:t>
      </w:r>
      <w:r w:rsidR="00E3007B" w:rsidRPr="00E3007B">
        <w:rPr>
          <w:rFonts w:ascii="Times New Roman" w:hAnsi="Times New Roman" w:cs="Times New Roman"/>
          <w:color w:val="FF0000"/>
        </w:rPr>
        <w:t>??</w:t>
      </w:r>
      <w:r w:rsidR="00E3007B">
        <w:rPr>
          <w:rFonts w:ascii="Times New Roman" w:hAnsi="Times New Roman" w:cs="Times New Roman"/>
        </w:rPr>
        <w:t>)</w:t>
      </w:r>
      <w:r w:rsidR="00395B63">
        <w:rPr>
          <w:rFonts w:ascii="Times New Roman" w:hAnsi="Times New Roman" w:cs="Times New Roman"/>
        </w:rPr>
        <w:t xml:space="preserve"> (</w:t>
      </w:r>
      <w:commentRangeStart w:id="57"/>
      <w:r w:rsidR="00395B63">
        <w:rPr>
          <w:rFonts w:ascii="Times New Roman" w:hAnsi="Times New Roman" w:cs="Times New Roman"/>
        </w:rPr>
        <w:t>Fig.</w:t>
      </w:r>
      <w:r w:rsidR="00E3007B">
        <w:rPr>
          <w:rFonts w:ascii="Times New Roman" w:hAnsi="Times New Roman" w:cs="Times New Roman"/>
        </w:rPr>
        <w:t xml:space="preserve"> 4).</w:t>
      </w:r>
      <w:r w:rsidR="00917C83">
        <w:rPr>
          <w:rFonts w:ascii="Times New Roman" w:hAnsi="Times New Roman" w:cs="Times New Roman"/>
        </w:rPr>
        <w:t xml:space="preserve"> </w:t>
      </w:r>
      <w:commentRangeEnd w:id="57"/>
      <w:r w:rsidR="0028789C">
        <w:rPr>
          <w:rStyle w:val="CommentReference"/>
        </w:rPr>
        <w:commentReference w:id="57"/>
      </w:r>
      <w:commentRangeStart w:id="58"/>
      <w:commentRangeStart w:id="59"/>
      <w:r w:rsidR="00AB000D" w:rsidRPr="00AB000D">
        <w:rPr>
          <w:rFonts w:ascii="Times New Roman" w:hAnsi="Times New Roman" w:cs="Times New Roman"/>
          <w:color w:val="FF0000"/>
        </w:rPr>
        <w:t>**</w:t>
      </w:r>
      <w:r w:rsidR="00D3210A">
        <w:rPr>
          <w:rFonts w:ascii="Times New Roman" w:hAnsi="Times New Roman" w:cs="Times New Roman"/>
          <w:color w:val="FF0000"/>
        </w:rPr>
        <w:t xml:space="preserve">[Discussion inserted here about whether the above effect of mutualism is totally explained by vertical transmission]. - </w:t>
      </w:r>
      <w:r w:rsidR="00AB000D">
        <w:rPr>
          <w:rFonts w:ascii="Times New Roman" w:hAnsi="Times New Roman" w:cs="Times New Roman"/>
          <w:color w:val="FF0000"/>
        </w:rPr>
        <w:t>Can we quantify the extent to which the effect of vertical transmission underlies the difference between parasitism and mutualisms here? It would be helpful to be able</w:t>
      </w:r>
      <w:r w:rsidR="00D3210A">
        <w:rPr>
          <w:rFonts w:ascii="Times New Roman" w:hAnsi="Times New Roman" w:cs="Times New Roman"/>
          <w:color w:val="FF0000"/>
        </w:rPr>
        <w:t xml:space="preserve"> to disentangle this considering the bias in the dataset of vertical transmission showed by mutualists</w:t>
      </w:r>
      <w:r w:rsidR="00BB5F68">
        <w:rPr>
          <w:rFonts w:ascii="Times New Roman" w:hAnsi="Times New Roman" w:cs="Times New Roman"/>
          <w:color w:val="FF0000"/>
        </w:rPr>
        <w:t xml:space="preserve">. Also </w:t>
      </w:r>
      <w:r w:rsidR="00D3210A">
        <w:rPr>
          <w:rFonts w:ascii="Times New Roman" w:hAnsi="Times New Roman" w:cs="Times New Roman"/>
          <w:color w:val="FF0000"/>
        </w:rPr>
        <w:t xml:space="preserve">maybe we should add </w:t>
      </w:r>
      <w:r w:rsidR="00AB000D">
        <w:rPr>
          <w:rFonts w:ascii="Times New Roman" w:hAnsi="Times New Roman" w:cs="Times New Roman"/>
          <w:color w:val="FF0000"/>
        </w:rPr>
        <w:t>a figure for mode of transmission split by type of symbiosis</w:t>
      </w:r>
      <w:r w:rsidR="00786779">
        <w:rPr>
          <w:rFonts w:ascii="Times New Roman" w:hAnsi="Times New Roman" w:cs="Times New Roman"/>
          <w:color w:val="FF0000"/>
        </w:rPr>
        <w:t xml:space="preserve"> (</w:t>
      </w:r>
      <w:r w:rsidR="00D3210A">
        <w:rPr>
          <w:rFonts w:ascii="Times New Roman" w:hAnsi="Times New Roman" w:cs="Times New Roman"/>
          <w:color w:val="FF0000"/>
        </w:rPr>
        <w:t xml:space="preserve">i.e. </w:t>
      </w:r>
      <w:r w:rsidR="00786779">
        <w:rPr>
          <w:rFonts w:ascii="Times New Roman" w:hAnsi="Times New Roman" w:cs="Times New Roman"/>
          <w:color w:val="FF0000"/>
        </w:rPr>
        <w:t xml:space="preserve">35 mutualists have vertical transmission, 22 mutualists have </w:t>
      </w:r>
      <w:proofErr w:type="spellStart"/>
      <w:r w:rsidR="00786779">
        <w:rPr>
          <w:rFonts w:ascii="Times New Roman" w:hAnsi="Times New Roman" w:cs="Times New Roman"/>
          <w:color w:val="FF0000"/>
        </w:rPr>
        <w:t>horizontral</w:t>
      </w:r>
      <w:proofErr w:type="spellEnd"/>
      <w:r w:rsidR="00786779">
        <w:rPr>
          <w:rFonts w:ascii="Times New Roman" w:hAnsi="Times New Roman" w:cs="Times New Roman"/>
          <w:color w:val="FF0000"/>
        </w:rPr>
        <w:t xml:space="preserve"> transmission</w:t>
      </w:r>
      <w:r w:rsidR="00D3210A">
        <w:rPr>
          <w:rFonts w:ascii="Times New Roman" w:hAnsi="Times New Roman" w:cs="Times New Roman"/>
          <w:color w:val="FF0000"/>
        </w:rPr>
        <w:t>,</w:t>
      </w:r>
      <w:r w:rsidR="00786779">
        <w:rPr>
          <w:rFonts w:ascii="Times New Roman" w:hAnsi="Times New Roman" w:cs="Times New Roman"/>
          <w:color w:val="FF0000"/>
        </w:rPr>
        <w:t xml:space="preserve"> –is there a significance difference in congruence</w:t>
      </w:r>
      <w:r w:rsidR="00D3210A">
        <w:rPr>
          <w:rFonts w:ascii="Times New Roman" w:hAnsi="Times New Roman" w:cs="Times New Roman"/>
          <w:color w:val="FF0000"/>
        </w:rPr>
        <w:t xml:space="preserve"> between the two groups</w:t>
      </w:r>
      <w:proofErr w:type="gramStart"/>
      <w:r w:rsidR="00786779">
        <w:rPr>
          <w:rFonts w:ascii="Times New Roman" w:hAnsi="Times New Roman" w:cs="Times New Roman"/>
          <w:color w:val="FF0000"/>
        </w:rPr>
        <w:t>?)</w:t>
      </w:r>
      <w:r w:rsidR="00AB000D">
        <w:rPr>
          <w:rFonts w:ascii="Times New Roman" w:hAnsi="Times New Roman" w:cs="Times New Roman"/>
          <w:color w:val="FF0000"/>
        </w:rPr>
        <w:t>*</w:t>
      </w:r>
      <w:proofErr w:type="gramEnd"/>
      <w:r w:rsidR="00AB000D">
        <w:rPr>
          <w:rFonts w:ascii="Times New Roman" w:hAnsi="Times New Roman" w:cs="Times New Roman"/>
          <w:color w:val="FF0000"/>
        </w:rPr>
        <w:t>*</w:t>
      </w:r>
      <w:r w:rsidR="00F14712">
        <w:rPr>
          <w:rFonts w:ascii="Times New Roman" w:hAnsi="Times New Roman" w:cs="Times New Roman"/>
          <w:color w:val="FF0000"/>
        </w:rPr>
        <w:t>.</w:t>
      </w:r>
      <w:commentRangeEnd w:id="58"/>
      <w:r w:rsidR="0028789C">
        <w:rPr>
          <w:rStyle w:val="CommentReference"/>
        </w:rPr>
        <w:commentReference w:id="58"/>
      </w:r>
      <w:commentRangeEnd w:id="59"/>
      <w:r w:rsidR="00785622">
        <w:rPr>
          <w:rStyle w:val="CommentReference"/>
        </w:rPr>
        <w:commentReference w:id="59"/>
      </w:r>
    </w:p>
    <w:p w14:paraId="35F2C40A" w14:textId="5D087251" w:rsidR="00395B63" w:rsidRDefault="00395B63" w:rsidP="00557DC5">
      <w:pPr>
        <w:spacing w:line="480" w:lineRule="auto"/>
        <w:rPr>
          <w:rFonts w:ascii="Times New Roman" w:hAnsi="Times New Roman" w:cs="Times New Roman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16"/>
      </w:tblGrid>
      <w:tr w:rsidR="001C21F4" w14:paraId="76CE48FA" w14:textId="77777777" w:rsidTr="001C21F4">
        <w:tc>
          <w:tcPr>
            <w:tcW w:w="8516" w:type="dxa"/>
          </w:tcPr>
          <w:p w14:paraId="1F5D0321" w14:textId="4F2958B9" w:rsidR="001C21F4" w:rsidRDefault="001C21F4" w:rsidP="00557DC5">
            <w:pPr>
              <w:spacing w:line="480" w:lineRule="auto"/>
              <w:rPr>
                <w:rFonts w:ascii="Times New Roman" w:hAnsi="Times New Roman" w:cs="Times New Roman"/>
                <w:b/>
              </w:rPr>
            </w:pPr>
            <w:commentRangeStart w:id="60"/>
            <w:r w:rsidRPr="00395B63">
              <w:rPr>
                <w:rFonts w:ascii="Times New Roman" w:hAnsi="Times New Roman" w:cs="Times New Roman"/>
                <w:b/>
              </w:rPr>
              <w:t>Fig. 4: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commentRangeEnd w:id="60"/>
            <w:r w:rsidR="00F4346B">
              <w:rPr>
                <w:rStyle w:val="CommentReference"/>
              </w:rPr>
              <w:commentReference w:id="60"/>
            </w:r>
            <w:r w:rsidRPr="0003400D">
              <w:rPr>
                <w:rFonts w:ascii="Times New Roman" w:hAnsi="Times New Roman" w:cs="Times New Roman"/>
                <w:b/>
              </w:rPr>
              <w:t xml:space="preserve">Forest plot </w:t>
            </w:r>
            <w:r>
              <w:rPr>
                <w:rFonts w:ascii="Times New Roman" w:hAnsi="Times New Roman" w:cs="Times New Roman"/>
                <w:b/>
              </w:rPr>
              <w:t>of</w:t>
            </w:r>
            <w:r w:rsidRPr="0003400D">
              <w:rPr>
                <w:rFonts w:ascii="Times New Roman" w:hAnsi="Times New Roman" w:cs="Times New Roman"/>
                <w:b/>
              </w:rPr>
              <w:t xml:space="preserve"> effect size for host-symbiont </w:t>
            </w:r>
            <w:proofErr w:type="spellStart"/>
            <w:r w:rsidRPr="0003400D">
              <w:rPr>
                <w:rFonts w:ascii="Times New Roman" w:hAnsi="Times New Roman" w:cs="Times New Roman"/>
                <w:b/>
              </w:rPr>
              <w:t>cophylogeny</w:t>
            </w:r>
            <w:proofErr w:type="spellEnd"/>
            <w:r>
              <w:rPr>
                <w:rFonts w:ascii="Times New Roman" w:hAnsi="Times New Roman" w:cs="Times New Roman"/>
                <w:b/>
              </w:rPr>
              <w:t>, partitioned by mode of transmission (vertical, horizontal, mixed).</w:t>
            </w:r>
          </w:p>
          <w:p w14:paraId="7136CFF7" w14:textId="77777777" w:rsidR="001C21F4" w:rsidRDefault="001C21F4" w:rsidP="00557DC5">
            <w:pPr>
              <w:spacing w:line="480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  <w:lang w:eastAsia="en-GB"/>
              </w:rPr>
              <w:lastRenderedPageBreak/>
              <w:drawing>
                <wp:inline distT="0" distB="0" distL="0" distR="0" wp14:anchorId="4DFC189B" wp14:editId="630CB634">
                  <wp:extent cx="5270500" cy="3524250"/>
                  <wp:effectExtent l="0" t="0" r="1270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 Shot 2019-01-03 at 22.12.53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52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A8CD06" w14:textId="2B93FD7A" w:rsidR="00917C83" w:rsidRPr="00917C83" w:rsidRDefault="00917C83" w:rsidP="00917C83">
            <w:pPr>
              <w:spacing w:line="48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17C83">
              <w:rPr>
                <w:rFonts w:ascii="Times New Roman" w:hAnsi="Times New Roman" w:cs="Times New Roman"/>
                <w:sz w:val="20"/>
                <w:szCs w:val="20"/>
              </w:rPr>
              <w:t>Symbionts that are transmitted vertically share a significantly higher level of phylogenetic congruence with their hosts, compared to symbionts that are transmitted horizontally, or</w:t>
            </w:r>
            <w:r w:rsidR="005868B4">
              <w:rPr>
                <w:rFonts w:ascii="Times New Roman" w:hAnsi="Times New Roman" w:cs="Times New Roman"/>
                <w:sz w:val="20"/>
                <w:szCs w:val="20"/>
              </w:rPr>
              <w:t xml:space="preserve"> via both modes of </w:t>
            </w:r>
            <w:r w:rsidR="005868B4" w:rsidRPr="005868B4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transmission</w:t>
            </w:r>
            <w:r w:rsidRPr="005868B4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.</w:t>
            </w:r>
          </w:p>
        </w:tc>
      </w:tr>
    </w:tbl>
    <w:p w14:paraId="4EE23D4F" w14:textId="77777777" w:rsidR="001C21F4" w:rsidRPr="00395B63" w:rsidRDefault="001C21F4" w:rsidP="00557DC5">
      <w:pPr>
        <w:spacing w:line="480" w:lineRule="auto"/>
        <w:rPr>
          <w:rFonts w:ascii="Times New Roman" w:hAnsi="Times New Roman" w:cs="Times New Roman"/>
          <w:b/>
        </w:rPr>
      </w:pPr>
    </w:p>
    <w:p w14:paraId="54025452" w14:textId="1C5CB1DC" w:rsidR="007C0C57" w:rsidRPr="00C13CC8" w:rsidRDefault="00C13CC8" w:rsidP="002A2712">
      <w:pPr>
        <w:spacing w:line="480" w:lineRule="auto"/>
      </w:pPr>
      <w:r w:rsidRPr="00C13CC8">
        <w:rPr>
          <w:rFonts w:ascii="Times New Roman" w:hAnsi="Times New Roman" w:cs="Times New Roman"/>
        </w:rPr>
        <w:t xml:space="preserve">Lastly, </w:t>
      </w:r>
      <w:r>
        <w:rPr>
          <w:rFonts w:ascii="Times New Roman" w:hAnsi="Times New Roman" w:cs="Times New Roman"/>
        </w:rPr>
        <w:t xml:space="preserve">we examined whether </w:t>
      </w:r>
      <w:r w:rsidR="00B839BA">
        <w:rPr>
          <w:rFonts w:ascii="Times New Roman" w:hAnsi="Times New Roman" w:cs="Times New Roman"/>
        </w:rPr>
        <w:t xml:space="preserve">an endosymbiotic </w:t>
      </w:r>
      <w:r w:rsidR="00A1679E" w:rsidRPr="00A1679E">
        <w:rPr>
          <w:rFonts w:ascii="Times New Roman" w:hAnsi="Times New Roman" w:cs="Times New Roman"/>
          <w:color w:val="FF0000"/>
        </w:rPr>
        <w:t>versu</w:t>
      </w:r>
      <w:r w:rsidR="00FF1FD3" w:rsidRPr="00A1679E">
        <w:rPr>
          <w:rFonts w:ascii="Times New Roman" w:hAnsi="Times New Roman" w:cs="Times New Roman"/>
          <w:color w:val="FF0000"/>
        </w:rPr>
        <w:t xml:space="preserve">s </w:t>
      </w:r>
      <w:r w:rsidR="00FF1FD3">
        <w:rPr>
          <w:rFonts w:ascii="Times New Roman" w:hAnsi="Times New Roman" w:cs="Times New Roman"/>
        </w:rPr>
        <w:t xml:space="preserve">an </w:t>
      </w:r>
      <w:proofErr w:type="spellStart"/>
      <w:r w:rsidR="00FF1FD3">
        <w:rPr>
          <w:rFonts w:ascii="Times New Roman" w:hAnsi="Times New Roman" w:cs="Times New Roman"/>
        </w:rPr>
        <w:t>ectosymbiotic</w:t>
      </w:r>
      <w:proofErr w:type="spellEnd"/>
      <w:r w:rsidR="00FF1FD3">
        <w:rPr>
          <w:rFonts w:ascii="Times New Roman" w:hAnsi="Times New Roman" w:cs="Times New Roman"/>
        </w:rPr>
        <w:t xml:space="preserve"> </w:t>
      </w:r>
      <w:r w:rsidR="00B839BA">
        <w:rPr>
          <w:rFonts w:ascii="Times New Roman" w:hAnsi="Times New Roman" w:cs="Times New Roman"/>
        </w:rPr>
        <w:t>lifestyle</w:t>
      </w:r>
      <w:r>
        <w:rPr>
          <w:rFonts w:ascii="Times New Roman" w:hAnsi="Times New Roman" w:cs="Times New Roman"/>
        </w:rPr>
        <w:t xml:space="preserve"> </w:t>
      </w:r>
      <w:r w:rsidR="00B839BA">
        <w:rPr>
          <w:rFonts w:ascii="Times New Roman" w:hAnsi="Times New Roman" w:cs="Times New Roman"/>
        </w:rPr>
        <w:t xml:space="preserve">has any </w:t>
      </w:r>
      <w:r>
        <w:rPr>
          <w:rFonts w:ascii="Times New Roman" w:hAnsi="Times New Roman" w:cs="Times New Roman"/>
        </w:rPr>
        <w:t xml:space="preserve">relationship </w:t>
      </w:r>
      <w:r w:rsidR="00B839BA">
        <w:rPr>
          <w:rFonts w:ascii="Times New Roman" w:hAnsi="Times New Roman" w:cs="Times New Roman"/>
        </w:rPr>
        <w:t xml:space="preserve">with host-symbiont </w:t>
      </w:r>
      <w:proofErr w:type="spellStart"/>
      <w:r w:rsidR="00B839BA">
        <w:rPr>
          <w:rFonts w:ascii="Times New Roman" w:hAnsi="Times New Roman" w:cs="Times New Roman"/>
        </w:rPr>
        <w:t>cophylogeny</w:t>
      </w:r>
      <w:proofErr w:type="spellEnd"/>
      <w:r w:rsidR="00B839BA">
        <w:rPr>
          <w:rFonts w:ascii="Times New Roman" w:hAnsi="Times New Roman" w:cs="Times New Roman"/>
        </w:rPr>
        <w:t>. Endosymbionts</w:t>
      </w:r>
      <w:r w:rsidR="004F3B9D">
        <w:rPr>
          <w:rFonts w:ascii="Times New Roman" w:hAnsi="Times New Roman" w:cs="Times New Roman"/>
        </w:rPr>
        <w:t>, which live inside the host,</w:t>
      </w:r>
      <w:r w:rsidR="00B839BA">
        <w:rPr>
          <w:rFonts w:ascii="Times New Roman" w:hAnsi="Times New Roman" w:cs="Times New Roman"/>
        </w:rPr>
        <w:t xml:space="preserve"> </w:t>
      </w:r>
      <w:r w:rsidR="00FF1FD3">
        <w:rPr>
          <w:rFonts w:ascii="Times New Roman" w:hAnsi="Times New Roman" w:cs="Times New Roman"/>
        </w:rPr>
        <w:t xml:space="preserve">experience </w:t>
      </w:r>
      <w:r w:rsidR="00B839BA">
        <w:rPr>
          <w:rFonts w:ascii="Times New Roman" w:hAnsi="Times New Roman" w:cs="Times New Roman"/>
        </w:rPr>
        <w:t xml:space="preserve">a considerably more intimate relationship with the host than </w:t>
      </w:r>
      <w:proofErr w:type="spellStart"/>
      <w:r w:rsidR="004F3B9D" w:rsidRPr="00A1679E">
        <w:rPr>
          <w:rFonts w:ascii="Times New Roman" w:hAnsi="Times New Roman" w:cs="Times New Roman"/>
          <w:color w:val="FF0000"/>
        </w:rPr>
        <w:t>ecto</w:t>
      </w:r>
      <w:r w:rsidR="00A1679E" w:rsidRPr="00A1679E">
        <w:rPr>
          <w:rFonts w:ascii="Times New Roman" w:hAnsi="Times New Roman" w:cs="Times New Roman"/>
          <w:color w:val="FF0000"/>
        </w:rPr>
        <w:t>symbiont</w:t>
      </w:r>
      <w:r w:rsidR="004F3B9D" w:rsidRPr="00A1679E">
        <w:rPr>
          <w:rFonts w:ascii="Times New Roman" w:hAnsi="Times New Roman" w:cs="Times New Roman"/>
          <w:color w:val="FF0000"/>
        </w:rPr>
        <w:t>s</w:t>
      </w:r>
      <w:proofErr w:type="spellEnd"/>
      <w:r w:rsidR="004F3B9D">
        <w:rPr>
          <w:rFonts w:ascii="Times New Roman" w:hAnsi="Times New Roman" w:cs="Times New Roman"/>
        </w:rPr>
        <w:t xml:space="preserve">, which </w:t>
      </w:r>
      <w:r w:rsidR="00B839BA">
        <w:rPr>
          <w:rFonts w:ascii="Times New Roman" w:hAnsi="Times New Roman" w:cs="Times New Roman"/>
        </w:rPr>
        <w:t xml:space="preserve">interact with the host at the </w:t>
      </w:r>
      <w:r w:rsidR="004F3B9D">
        <w:rPr>
          <w:rFonts w:ascii="Times New Roman" w:hAnsi="Times New Roman" w:cs="Times New Roman"/>
        </w:rPr>
        <w:t xml:space="preserve">host’s </w:t>
      </w:r>
      <w:r w:rsidR="00B839BA">
        <w:rPr>
          <w:rFonts w:ascii="Times New Roman" w:hAnsi="Times New Roman" w:cs="Times New Roman"/>
        </w:rPr>
        <w:t>surface.</w:t>
      </w:r>
      <w:r w:rsidR="004F3B9D">
        <w:rPr>
          <w:rFonts w:ascii="Times New Roman" w:hAnsi="Times New Roman" w:cs="Times New Roman"/>
        </w:rPr>
        <w:t xml:space="preserve"> </w:t>
      </w:r>
      <w:r w:rsidR="002A2712">
        <w:rPr>
          <w:rFonts w:ascii="Times New Roman" w:hAnsi="Times New Roman" w:cs="Times New Roman"/>
        </w:rPr>
        <w:t>A major prediction is that th</w:t>
      </w:r>
      <w:r w:rsidR="005D4FF3">
        <w:rPr>
          <w:rFonts w:ascii="Times New Roman" w:hAnsi="Times New Roman" w:cs="Times New Roman"/>
        </w:rPr>
        <w:t>e</w:t>
      </w:r>
      <w:r w:rsidR="002A2712">
        <w:rPr>
          <w:rFonts w:ascii="Times New Roman" w:hAnsi="Times New Roman" w:cs="Times New Roman"/>
        </w:rPr>
        <w:t xml:space="preserve"> more intimate relationship</w:t>
      </w:r>
      <w:r w:rsidR="005D4FF3">
        <w:rPr>
          <w:rFonts w:ascii="Times New Roman" w:hAnsi="Times New Roman" w:cs="Times New Roman"/>
        </w:rPr>
        <w:t xml:space="preserve"> associated with </w:t>
      </w:r>
      <w:r w:rsidR="005D4FF3" w:rsidRPr="00A1679E">
        <w:rPr>
          <w:rFonts w:ascii="Times New Roman" w:hAnsi="Times New Roman" w:cs="Times New Roman"/>
          <w:color w:val="FF0000"/>
        </w:rPr>
        <w:t>endosym</w:t>
      </w:r>
      <w:r w:rsidR="00A1679E" w:rsidRPr="00A1679E">
        <w:rPr>
          <w:rFonts w:ascii="Times New Roman" w:hAnsi="Times New Roman" w:cs="Times New Roman"/>
          <w:color w:val="FF0000"/>
        </w:rPr>
        <w:t>b</w:t>
      </w:r>
      <w:r w:rsidR="005D4FF3" w:rsidRPr="00A1679E">
        <w:rPr>
          <w:rFonts w:ascii="Times New Roman" w:hAnsi="Times New Roman" w:cs="Times New Roman"/>
          <w:color w:val="FF0000"/>
        </w:rPr>
        <w:t>io</w:t>
      </w:r>
      <w:r w:rsidR="00A1679E" w:rsidRPr="00A1679E">
        <w:rPr>
          <w:rFonts w:ascii="Times New Roman" w:hAnsi="Times New Roman" w:cs="Times New Roman"/>
          <w:color w:val="FF0000"/>
        </w:rPr>
        <w:t>sis</w:t>
      </w:r>
      <w:r w:rsidR="002A2712" w:rsidRPr="00A1679E">
        <w:rPr>
          <w:rFonts w:ascii="Times New Roman" w:hAnsi="Times New Roman" w:cs="Times New Roman"/>
          <w:color w:val="FF0000"/>
        </w:rPr>
        <w:t xml:space="preserve"> </w:t>
      </w:r>
      <w:r w:rsidR="002A2712">
        <w:rPr>
          <w:rFonts w:ascii="Times New Roman" w:hAnsi="Times New Roman" w:cs="Times New Roman"/>
        </w:rPr>
        <w:t xml:space="preserve">may translate into </w:t>
      </w:r>
      <w:r w:rsidR="00A1679E">
        <w:rPr>
          <w:rFonts w:ascii="Times New Roman" w:hAnsi="Times New Roman" w:cs="Times New Roman"/>
          <w:color w:val="FF0000"/>
        </w:rPr>
        <w:t>greater</w:t>
      </w:r>
      <w:r w:rsidR="002A2712" w:rsidRPr="00A1679E">
        <w:rPr>
          <w:rFonts w:ascii="Times New Roman" w:hAnsi="Times New Roman" w:cs="Times New Roman"/>
          <w:color w:val="FF0000"/>
        </w:rPr>
        <w:t xml:space="preserve"> </w:t>
      </w:r>
      <w:r w:rsidR="002A2712">
        <w:rPr>
          <w:rFonts w:ascii="Times New Roman" w:hAnsi="Times New Roman" w:cs="Times New Roman"/>
        </w:rPr>
        <w:t>congruence between host and symbiont phylogenies.</w:t>
      </w:r>
      <w:r w:rsidR="007E3421">
        <w:rPr>
          <w:rFonts w:ascii="Times New Roman" w:hAnsi="Times New Roman" w:cs="Times New Roman"/>
        </w:rPr>
        <w:t xml:space="preserve"> </w:t>
      </w:r>
      <w:r w:rsidR="00633234">
        <w:rPr>
          <w:rFonts w:ascii="Times New Roman" w:hAnsi="Times New Roman" w:cs="Times New Roman"/>
        </w:rPr>
        <w:t xml:space="preserve">Contrary to this hypothesis, we find that the distinction between endosymbiosis and </w:t>
      </w:r>
      <w:proofErr w:type="spellStart"/>
      <w:r w:rsidR="00633234">
        <w:rPr>
          <w:rFonts w:ascii="Times New Roman" w:hAnsi="Times New Roman" w:cs="Times New Roman"/>
        </w:rPr>
        <w:t>ectosymbiosis</w:t>
      </w:r>
      <w:proofErr w:type="spellEnd"/>
      <w:r w:rsidR="00633234">
        <w:rPr>
          <w:rFonts w:ascii="Times New Roman" w:hAnsi="Times New Roman" w:cs="Times New Roman"/>
        </w:rPr>
        <w:t xml:space="preserve"> has no influence on the degree of phylogenetic congruence observed between hosts and their symbionts (</w:t>
      </w:r>
      <w:r w:rsidR="005A322C">
        <w:rPr>
          <w:rFonts w:ascii="Times New Roman" w:hAnsi="Times New Roman" w:cs="Times New Roman"/>
        </w:rPr>
        <w:t>e</w:t>
      </w:r>
      <w:r w:rsidR="00633234">
        <w:rPr>
          <w:rFonts w:ascii="Times New Roman" w:hAnsi="Times New Roman" w:cs="Times New Roman"/>
        </w:rPr>
        <w:t xml:space="preserve">ndosymbiosis: </w:t>
      </w:r>
      <w:r w:rsidR="00064569" w:rsidRPr="00064569">
        <w:rPr>
          <w:rFonts w:ascii="Times New Roman" w:hAnsi="Times New Roman" w:cs="Times New Roman"/>
          <w:i/>
          <w:color w:val="FF0000"/>
        </w:rPr>
        <w:t xml:space="preserve">r = **, </w:t>
      </w:r>
      <w:proofErr w:type="spellStart"/>
      <w:r w:rsidR="00633234" w:rsidRPr="0061425A">
        <w:rPr>
          <w:rFonts w:ascii="Times New Roman" w:hAnsi="Times New Roman" w:cs="Times New Roman"/>
          <w:i/>
        </w:rPr>
        <w:t>Zr</w:t>
      </w:r>
      <w:proofErr w:type="spellEnd"/>
      <w:r w:rsidR="00633234">
        <w:rPr>
          <w:rFonts w:ascii="Times New Roman" w:hAnsi="Times New Roman" w:cs="Times New Roman"/>
          <w:vertAlign w:val="subscript"/>
        </w:rPr>
        <w:t xml:space="preserve"> </w:t>
      </w:r>
      <w:r w:rsidR="00633234">
        <w:rPr>
          <w:rFonts w:ascii="Times New Roman" w:hAnsi="Times New Roman" w:cs="Times New Roman"/>
        </w:rPr>
        <w:t xml:space="preserve">= 0.334, </w:t>
      </w:r>
      <w:r w:rsidR="00633234" w:rsidRPr="0053642E">
        <w:rPr>
          <w:rFonts w:ascii="Times New Roman" w:hAnsi="Times New Roman" w:cs="Times New Roman"/>
        </w:rPr>
        <w:t xml:space="preserve">95% </w:t>
      </w:r>
      <w:r w:rsidR="00633234">
        <w:rPr>
          <w:rFonts w:ascii="Times New Roman" w:hAnsi="Times New Roman" w:cs="Times New Roman"/>
        </w:rPr>
        <w:t xml:space="preserve">CI </w:t>
      </w:r>
      <w:r w:rsidR="00633234" w:rsidRPr="00F44EA3">
        <w:rPr>
          <w:rFonts w:ascii="Times New Roman" w:hAnsi="Times New Roman" w:cs="Times New Roman"/>
        </w:rPr>
        <w:t xml:space="preserve">= </w:t>
      </w:r>
      <w:r w:rsidR="00633234">
        <w:rPr>
          <w:rFonts w:ascii="Times New Roman" w:hAnsi="Times New Roman" w:cs="Times New Roman"/>
        </w:rPr>
        <w:t>0.283</w:t>
      </w:r>
      <w:r w:rsidR="00633234" w:rsidRPr="00F44EA3">
        <w:rPr>
          <w:rFonts w:ascii="Times New Roman" w:hAnsi="Times New Roman" w:cs="Times New Roman"/>
        </w:rPr>
        <w:t xml:space="preserve">, </w:t>
      </w:r>
      <w:r w:rsidR="00633234">
        <w:rPr>
          <w:rFonts w:ascii="Times New Roman" w:hAnsi="Times New Roman" w:cs="Times New Roman"/>
        </w:rPr>
        <w:t xml:space="preserve">0.384; </w:t>
      </w:r>
      <w:proofErr w:type="spellStart"/>
      <w:r w:rsidR="005A322C">
        <w:rPr>
          <w:rFonts w:ascii="Times New Roman" w:hAnsi="Times New Roman" w:cs="Times New Roman"/>
        </w:rPr>
        <w:t>e</w:t>
      </w:r>
      <w:r w:rsidR="00633234">
        <w:rPr>
          <w:rFonts w:ascii="Times New Roman" w:hAnsi="Times New Roman" w:cs="Times New Roman"/>
        </w:rPr>
        <w:t>ctosymbiosis</w:t>
      </w:r>
      <w:proofErr w:type="spellEnd"/>
      <w:r w:rsidR="00633234">
        <w:rPr>
          <w:rFonts w:ascii="Times New Roman" w:hAnsi="Times New Roman" w:cs="Times New Roman"/>
        </w:rPr>
        <w:t xml:space="preserve">: </w:t>
      </w:r>
      <w:r w:rsidR="00064569" w:rsidRPr="00064569">
        <w:rPr>
          <w:rFonts w:ascii="Times New Roman" w:hAnsi="Times New Roman" w:cs="Times New Roman"/>
          <w:i/>
          <w:color w:val="FF0000"/>
        </w:rPr>
        <w:t xml:space="preserve">r = **, </w:t>
      </w:r>
      <w:proofErr w:type="spellStart"/>
      <w:r w:rsidR="00633234" w:rsidRPr="0061425A">
        <w:rPr>
          <w:rFonts w:ascii="Times New Roman" w:hAnsi="Times New Roman" w:cs="Times New Roman"/>
          <w:i/>
        </w:rPr>
        <w:t>Zr</w:t>
      </w:r>
      <w:proofErr w:type="spellEnd"/>
      <w:r w:rsidR="00633234">
        <w:rPr>
          <w:rFonts w:ascii="Times New Roman" w:hAnsi="Times New Roman" w:cs="Times New Roman"/>
          <w:vertAlign w:val="subscript"/>
        </w:rPr>
        <w:t xml:space="preserve"> </w:t>
      </w:r>
      <w:r w:rsidR="00633234">
        <w:rPr>
          <w:rFonts w:ascii="Times New Roman" w:hAnsi="Times New Roman" w:cs="Times New Roman"/>
        </w:rPr>
        <w:t xml:space="preserve">= 0.364, </w:t>
      </w:r>
      <w:r w:rsidR="00633234" w:rsidRPr="0053642E">
        <w:rPr>
          <w:rFonts w:ascii="Times New Roman" w:hAnsi="Times New Roman" w:cs="Times New Roman"/>
        </w:rPr>
        <w:t xml:space="preserve">95% </w:t>
      </w:r>
      <w:r w:rsidR="00633234">
        <w:rPr>
          <w:rFonts w:ascii="Times New Roman" w:hAnsi="Times New Roman" w:cs="Times New Roman"/>
        </w:rPr>
        <w:t xml:space="preserve">CI </w:t>
      </w:r>
      <w:r w:rsidR="00633234" w:rsidRPr="00F44EA3">
        <w:rPr>
          <w:rFonts w:ascii="Times New Roman" w:hAnsi="Times New Roman" w:cs="Times New Roman"/>
        </w:rPr>
        <w:t xml:space="preserve">= </w:t>
      </w:r>
      <w:r w:rsidR="00633234">
        <w:rPr>
          <w:rFonts w:ascii="Times New Roman" w:hAnsi="Times New Roman" w:cs="Times New Roman"/>
        </w:rPr>
        <w:t>0.288</w:t>
      </w:r>
      <w:r w:rsidR="00633234" w:rsidRPr="00F44EA3">
        <w:rPr>
          <w:rFonts w:ascii="Times New Roman" w:hAnsi="Times New Roman" w:cs="Times New Roman"/>
        </w:rPr>
        <w:t xml:space="preserve">, </w:t>
      </w:r>
      <w:r w:rsidR="00633234">
        <w:rPr>
          <w:rFonts w:ascii="Times New Roman" w:hAnsi="Times New Roman" w:cs="Times New Roman"/>
        </w:rPr>
        <w:t>0.441) (</w:t>
      </w:r>
      <w:commentRangeStart w:id="61"/>
      <w:r w:rsidR="00633234">
        <w:rPr>
          <w:rFonts w:ascii="Times New Roman" w:hAnsi="Times New Roman" w:cs="Times New Roman"/>
        </w:rPr>
        <w:t>Fig. 5</w:t>
      </w:r>
      <w:commentRangeEnd w:id="61"/>
      <w:r w:rsidR="006E118E">
        <w:rPr>
          <w:rStyle w:val="CommentReference"/>
        </w:rPr>
        <w:commentReference w:id="61"/>
      </w:r>
      <w:r w:rsidR="00633234">
        <w:rPr>
          <w:rFonts w:ascii="Times New Roman" w:hAnsi="Times New Roman" w:cs="Times New Roman"/>
        </w:rPr>
        <w:t>). There was</w:t>
      </w:r>
      <w:r w:rsidR="005D4FF3">
        <w:rPr>
          <w:rFonts w:ascii="Times New Roman" w:hAnsi="Times New Roman" w:cs="Times New Roman"/>
        </w:rPr>
        <w:t xml:space="preserve"> only</w:t>
      </w:r>
      <w:r w:rsidR="00633234">
        <w:rPr>
          <w:rFonts w:ascii="Times New Roman" w:hAnsi="Times New Roman" w:cs="Times New Roman"/>
        </w:rPr>
        <w:t xml:space="preserve"> </w:t>
      </w:r>
      <w:commentRangeStart w:id="62"/>
      <w:r w:rsidR="00633234">
        <w:rPr>
          <w:rFonts w:ascii="Times New Roman" w:hAnsi="Times New Roman" w:cs="Times New Roman"/>
        </w:rPr>
        <w:t xml:space="preserve">one example </w:t>
      </w:r>
      <w:commentRangeEnd w:id="62"/>
      <w:r w:rsidR="00633234">
        <w:rPr>
          <w:rStyle w:val="CommentReference"/>
        </w:rPr>
        <w:commentReference w:id="62"/>
      </w:r>
      <w:r w:rsidR="00633234">
        <w:rPr>
          <w:rFonts w:ascii="Times New Roman" w:hAnsi="Times New Roman" w:cs="Times New Roman"/>
        </w:rPr>
        <w:t xml:space="preserve">of a symbiont that was able to associate both as an endosymbiont and </w:t>
      </w:r>
      <w:proofErr w:type="spellStart"/>
      <w:r w:rsidR="00633234">
        <w:rPr>
          <w:rFonts w:ascii="Times New Roman" w:hAnsi="Times New Roman" w:cs="Times New Roman"/>
        </w:rPr>
        <w:lastRenderedPageBreak/>
        <w:t>ectosymbiont</w:t>
      </w:r>
      <w:proofErr w:type="spellEnd"/>
      <w:r w:rsidR="00633234">
        <w:rPr>
          <w:rFonts w:ascii="Times New Roman" w:hAnsi="Times New Roman" w:cs="Times New Roman"/>
        </w:rPr>
        <w:t xml:space="preserve"> with the same host</w:t>
      </w:r>
      <w:r w:rsidR="005A322C">
        <w:rPr>
          <w:rFonts w:ascii="Times New Roman" w:hAnsi="Times New Roman" w:cs="Times New Roman"/>
        </w:rPr>
        <w:t xml:space="preserve">, and the estimate for congruence in this case was again highly similar to </w:t>
      </w:r>
      <w:r w:rsidR="00823B0E">
        <w:rPr>
          <w:rFonts w:ascii="Times New Roman" w:hAnsi="Times New Roman" w:cs="Times New Roman"/>
        </w:rPr>
        <w:t>that ob</w:t>
      </w:r>
      <w:r w:rsidR="00362500">
        <w:rPr>
          <w:rFonts w:ascii="Times New Roman" w:hAnsi="Times New Roman" w:cs="Times New Roman"/>
        </w:rPr>
        <w:t xml:space="preserve">served for endo- and </w:t>
      </w:r>
      <w:proofErr w:type="spellStart"/>
      <w:r w:rsidR="00362500" w:rsidRPr="00362500">
        <w:rPr>
          <w:rFonts w:ascii="Times New Roman" w:hAnsi="Times New Roman" w:cs="Times New Roman"/>
          <w:color w:val="FF0000"/>
        </w:rPr>
        <w:t>ectosymbio</w:t>
      </w:r>
      <w:r w:rsidR="00823B0E" w:rsidRPr="00362500">
        <w:rPr>
          <w:rFonts w:ascii="Times New Roman" w:hAnsi="Times New Roman" w:cs="Times New Roman"/>
          <w:color w:val="FF0000"/>
        </w:rPr>
        <w:t>sis</w:t>
      </w:r>
      <w:proofErr w:type="spellEnd"/>
      <w:r w:rsidR="00823B0E" w:rsidRPr="00362500">
        <w:rPr>
          <w:rFonts w:ascii="Times New Roman" w:hAnsi="Times New Roman" w:cs="Times New Roman"/>
          <w:color w:val="FF0000"/>
        </w:rPr>
        <w:t xml:space="preserve"> </w:t>
      </w:r>
      <w:r w:rsidR="00823B0E">
        <w:rPr>
          <w:rFonts w:ascii="Times New Roman" w:hAnsi="Times New Roman" w:cs="Times New Roman"/>
        </w:rPr>
        <w:t>individually</w:t>
      </w:r>
      <w:r w:rsidR="005A322C">
        <w:rPr>
          <w:rFonts w:ascii="Times New Roman" w:hAnsi="Times New Roman" w:cs="Times New Roman"/>
        </w:rPr>
        <w:t xml:space="preserve"> (mixed endo- and </w:t>
      </w:r>
      <w:proofErr w:type="spellStart"/>
      <w:r w:rsidR="005A322C">
        <w:rPr>
          <w:rFonts w:ascii="Times New Roman" w:hAnsi="Times New Roman" w:cs="Times New Roman"/>
        </w:rPr>
        <w:t>ectosymbiosis</w:t>
      </w:r>
      <w:proofErr w:type="spellEnd"/>
      <w:r w:rsidR="005A322C">
        <w:rPr>
          <w:rFonts w:ascii="Times New Roman" w:hAnsi="Times New Roman" w:cs="Times New Roman"/>
        </w:rPr>
        <w:t xml:space="preserve">: </w:t>
      </w:r>
      <w:r w:rsidR="00064569" w:rsidRPr="00064569">
        <w:rPr>
          <w:rFonts w:ascii="Times New Roman" w:hAnsi="Times New Roman" w:cs="Times New Roman"/>
          <w:i/>
          <w:color w:val="FF0000"/>
        </w:rPr>
        <w:t xml:space="preserve">r = **, </w:t>
      </w:r>
      <w:proofErr w:type="spellStart"/>
      <w:r w:rsidR="005A322C" w:rsidRPr="0061425A">
        <w:rPr>
          <w:rFonts w:ascii="Times New Roman" w:hAnsi="Times New Roman" w:cs="Times New Roman"/>
          <w:i/>
        </w:rPr>
        <w:t>Zr</w:t>
      </w:r>
      <w:proofErr w:type="spellEnd"/>
      <w:r w:rsidR="005A322C">
        <w:rPr>
          <w:rFonts w:ascii="Times New Roman" w:hAnsi="Times New Roman" w:cs="Times New Roman"/>
          <w:vertAlign w:val="subscript"/>
        </w:rPr>
        <w:t xml:space="preserve"> </w:t>
      </w:r>
      <w:r w:rsidR="005A322C">
        <w:rPr>
          <w:rFonts w:ascii="Times New Roman" w:hAnsi="Times New Roman" w:cs="Times New Roman"/>
        </w:rPr>
        <w:t xml:space="preserve">= 0.325, </w:t>
      </w:r>
      <w:r w:rsidR="005A322C" w:rsidRPr="0053642E">
        <w:rPr>
          <w:rFonts w:ascii="Times New Roman" w:hAnsi="Times New Roman" w:cs="Times New Roman"/>
        </w:rPr>
        <w:t xml:space="preserve">95% </w:t>
      </w:r>
      <w:r w:rsidR="005A322C">
        <w:rPr>
          <w:rFonts w:ascii="Times New Roman" w:hAnsi="Times New Roman" w:cs="Times New Roman"/>
        </w:rPr>
        <w:t xml:space="preserve">CI </w:t>
      </w:r>
      <w:r w:rsidR="005A322C" w:rsidRPr="00F44EA3">
        <w:rPr>
          <w:rFonts w:ascii="Times New Roman" w:hAnsi="Times New Roman" w:cs="Times New Roman"/>
        </w:rPr>
        <w:t xml:space="preserve">= </w:t>
      </w:r>
      <w:r w:rsidR="005A322C">
        <w:rPr>
          <w:rFonts w:ascii="Times New Roman" w:hAnsi="Times New Roman" w:cs="Times New Roman"/>
        </w:rPr>
        <w:t>-0.204</w:t>
      </w:r>
      <w:r w:rsidR="005A322C" w:rsidRPr="00F44EA3">
        <w:rPr>
          <w:rFonts w:ascii="Times New Roman" w:hAnsi="Times New Roman" w:cs="Times New Roman"/>
        </w:rPr>
        <w:t xml:space="preserve">, </w:t>
      </w:r>
      <w:r w:rsidR="005A322C">
        <w:rPr>
          <w:rFonts w:ascii="Times New Roman" w:hAnsi="Times New Roman" w:cs="Times New Roman"/>
        </w:rPr>
        <w:t>0.854).</w:t>
      </w:r>
    </w:p>
    <w:p w14:paraId="109ED045" w14:textId="77777777" w:rsidR="00C13CC8" w:rsidRDefault="00C13CC8" w:rsidP="00557DC5">
      <w:pPr>
        <w:spacing w:line="480" w:lineRule="auto"/>
        <w:rPr>
          <w:rFonts w:ascii="Times New Roman" w:hAnsi="Times New Roman" w:cs="Times New Roman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16"/>
      </w:tblGrid>
      <w:tr w:rsidR="007E3421" w14:paraId="7468105E" w14:textId="77777777" w:rsidTr="007E3421">
        <w:tc>
          <w:tcPr>
            <w:tcW w:w="8516" w:type="dxa"/>
          </w:tcPr>
          <w:p w14:paraId="4079A435" w14:textId="7F50481D" w:rsidR="007E3421" w:rsidRDefault="007E3421" w:rsidP="00557DC5">
            <w:pPr>
              <w:spacing w:line="480" w:lineRule="auto"/>
              <w:rPr>
                <w:rFonts w:ascii="Times New Roman" w:hAnsi="Times New Roman" w:cs="Times New Roman"/>
                <w:b/>
              </w:rPr>
            </w:pPr>
            <w:commentRangeStart w:id="63"/>
            <w:r w:rsidRPr="007E3421">
              <w:rPr>
                <w:rFonts w:ascii="Times New Roman" w:hAnsi="Times New Roman" w:cs="Times New Roman"/>
                <w:b/>
              </w:rPr>
              <w:t>Fig. 5</w:t>
            </w:r>
            <w:r>
              <w:rPr>
                <w:rFonts w:ascii="Times New Roman" w:hAnsi="Times New Roman" w:cs="Times New Roman"/>
                <w:b/>
              </w:rPr>
              <w:t>:</w:t>
            </w:r>
            <w:r w:rsidRPr="0003400D">
              <w:rPr>
                <w:rFonts w:ascii="Times New Roman" w:hAnsi="Times New Roman" w:cs="Times New Roman"/>
                <w:b/>
              </w:rPr>
              <w:t xml:space="preserve"> </w:t>
            </w:r>
            <w:commentRangeEnd w:id="63"/>
            <w:r w:rsidR="00362500">
              <w:rPr>
                <w:rStyle w:val="CommentReference"/>
              </w:rPr>
              <w:commentReference w:id="63"/>
            </w:r>
            <w:r w:rsidRPr="0003400D">
              <w:rPr>
                <w:rFonts w:ascii="Times New Roman" w:hAnsi="Times New Roman" w:cs="Times New Roman"/>
                <w:b/>
              </w:rPr>
              <w:t xml:space="preserve">Forest plot </w:t>
            </w:r>
            <w:r>
              <w:rPr>
                <w:rFonts w:ascii="Times New Roman" w:hAnsi="Times New Roman" w:cs="Times New Roman"/>
                <w:b/>
              </w:rPr>
              <w:t>of</w:t>
            </w:r>
            <w:r w:rsidRPr="0003400D">
              <w:rPr>
                <w:rFonts w:ascii="Times New Roman" w:hAnsi="Times New Roman" w:cs="Times New Roman"/>
                <w:b/>
              </w:rPr>
              <w:t xml:space="preserve"> effect size for host-symbiont </w:t>
            </w:r>
            <w:proofErr w:type="spellStart"/>
            <w:r w:rsidRPr="0003400D">
              <w:rPr>
                <w:rFonts w:ascii="Times New Roman" w:hAnsi="Times New Roman" w:cs="Times New Roman"/>
                <w:b/>
              </w:rPr>
              <w:t>cophylogeny</w:t>
            </w:r>
            <w:proofErr w:type="spellEnd"/>
            <w:r>
              <w:rPr>
                <w:rFonts w:ascii="Times New Roman" w:hAnsi="Times New Roman" w:cs="Times New Roman"/>
                <w:b/>
              </w:rPr>
              <w:t>, partitioned by whether</w:t>
            </w:r>
            <w:r w:rsidR="003B719D">
              <w:rPr>
                <w:rFonts w:ascii="Times New Roman" w:hAnsi="Times New Roman" w:cs="Times New Roman"/>
                <w:b/>
              </w:rPr>
              <w:t xml:space="preserve"> the symbiont has an </w:t>
            </w:r>
            <w:r w:rsidR="003B719D" w:rsidRPr="003B719D">
              <w:rPr>
                <w:rFonts w:ascii="Times New Roman" w:hAnsi="Times New Roman" w:cs="Times New Roman"/>
                <w:b/>
                <w:color w:val="FF0000"/>
              </w:rPr>
              <w:t>endosymbio</w:t>
            </w:r>
            <w:r w:rsidRPr="003B719D">
              <w:rPr>
                <w:rFonts w:ascii="Times New Roman" w:hAnsi="Times New Roman" w:cs="Times New Roman"/>
                <w:b/>
                <w:color w:val="FF0000"/>
              </w:rPr>
              <w:t xml:space="preserve">tic </w:t>
            </w:r>
            <w:r>
              <w:rPr>
                <w:rFonts w:ascii="Times New Roman" w:hAnsi="Times New Roman" w:cs="Times New Roman"/>
                <w:b/>
              </w:rPr>
              <w:t xml:space="preserve">or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ectosymbiotic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lifestyle.</w:t>
            </w:r>
          </w:p>
          <w:p w14:paraId="00483DC7" w14:textId="7B4E21E0" w:rsidR="007E3421" w:rsidRDefault="007E3421" w:rsidP="00557DC5">
            <w:pPr>
              <w:spacing w:line="480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  <w:lang w:eastAsia="en-GB"/>
              </w:rPr>
              <w:drawing>
                <wp:inline distT="0" distB="0" distL="0" distR="0" wp14:anchorId="7F7689C7" wp14:editId="0212E148">
                  <wp:extent cx="5270500" cy="2344420"/>
                  <wp:effectExtent l="0" t="0" r="1270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 Shot 2019-01-04 at 10.02.39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4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E10D1" w14:textId="4F00169C" w:rsidR="007E3421" w:rsidRPr="00633234" w:rsidRDefault="003B719D" w:rsidP="003B719D">
            <w:pPr>
              <w:spacing w:line="48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B719D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Endosymbiosis</w:t>
            </w:r>
            <w:r w:rsidR="007E3421" w:rsidRPr="003B719D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and </w:t>
            </w:r>
            <w:proofErr w:type="spellStart"/>
            <w:r w:rsidRPr="003B719D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ectosymbiosis</w:t>
            </w:r>
            <w:proofErr w:type="spellEnd"/>
            <w:r w:rsidR="007E3421" w:rsidRPr="003B719D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 xml:space="preserve"> </w:t>
            </w:r>
            <w:r w:rsidR="007E3421">
              <w:rPr>
                <w:rFonts w:ascii="Times New Roman" w:hAnsi="Times New Roman" w:cs="Times New Roman"/>
                <w:sz w:val="20"/>
                <w:szCs w:val="20"/>
              </w:rPr>
              <w:t>share a very similar effect for phylogeneti</w:t>
            </w:r>
            <w:r w:rsidR="00633234">
              <w:rPr>
                <w:rFonts w:ascii="Times New Roman" w:hAnsi="Times New Roman" w:cs="Times New Roman"/>
                <w:sz w:val="20"/>
                <w:szCs w:val="20"/>
              </w:rPr>
              <w:t xml:space="preserve">c congruence. Consequently, </w:t>
            </w:r>
            <w:r w:rsidR="007E3421">
              <w:rPr>
                <w:rFonts w:ascii="Times New Roman" w:hAnsi="Times New Roman" w:cs="Times New Roman"/>
                <w:sz w:val="20"/>
                <w:szCs w:val="20"/>
              </w:rPr>
              <w:t xml:space="preserve">living within a host as an endosymbiont, as opposed to at the surface of the host as an </w:t>
            </w:r>
            <w:proofErr w:type="spellStart"/>
            <w:r w:rsidR="007E3421">
              <w:rPr>
                <w:rFonts w:ascii="Times New Roman" w:hAnsi="Times New Roman" w:cs="Times New Roman"/>
                <w:sz w:val="20"/>
                <w:szCs w:val="20"/>
              </w:rPr>
              <w:t>ectosymbiont</w:t>
            </w:r>
            <w:proofErr w:type="spellEnd"/>
            <w:r w:rsidR="00633234">
              <w:rPr>
                <w:rFonts w:ascii="Times New Roman" w:hAnsi="Times New Roman" w:cs="Times New Roman"/>
                <w:sz w:val="20"/>
                <w:szCs w:val="20"/>
              </w:rPr>
              <w:t xml:space="preserve">, does not appear to influence the degree of </w:t>
            </w:r>
            <w:proofErr w:type="spellStart"/>
            <w:r w:rsidR="00633234">
              <w:rPr>
                <w:rFonts w:ascii="Times New Roman" w:hAnsi="Times New Roman" w:cs="Times New Roman"/>
                <w:sz w:val="20"/>
                <w:szCs w:val="20"/>
              </w:rPr>
              <w:t>cophylogeny</w:t>
            </w:r>
            <w:proofErr w:type="spellEnd"/>
            <w:r w:rsidR="0063323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between</w:t>
            </w:r>
            <w:r w:rsidR="00633234" w:rsidRPr="003B719D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 xml:space="preserve"> </w:t>
            </w:r>
            <w:r w:rsidR="00633234">
              <w:rPr>
                <w:rFonts w:ascii="Times New Roman" w:hAnsi="Times New Roman" w:cs="Times New Roman"/>
                <w:sz w:val="20"/>
                <w:szCs w:val="20"/>
              </w:rPr>
              <w:t>hosts and symbionts.</w:t>
            </w:r>
          </w:p>
        </w:tc>
      </w:tr>
    </w:tbl>
    <w:p w14:paraId="7695EEA8" w14:textId="77777777" w:rsidR="002A2712" w:rsidRDefault="002A2712" w:rsidP="00557DC5">
      <w:pPr>
        <w:spacing w:line="480" w:lineRule="auto"/>
        <w:rPr>
          <w:rFonts w:ascii="Times New Roman" w:hAnsi="Times New Roman" w:cs="Times New Roman"/>
          <w:u w:val="single"/>
        </w:rPr>
      </w:pPr>
    </w:p>
    <w:p w14:paraId="685FFFAE" w14:textId="65418B95" w:rsidR="00AD4937" w:rsidRDefault="00F90268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Employing</w:t>
      </w:r>
      <w:commentRangeStart w:id="64"/>
      <w:commentRangeEnd w:id="64"/>
      <w:r w:rsidR="00836848">
        <w:rPr>
          <w:rStyle w:val="CommentReference"/>
        </w:rPr>
        <w:commentReference w:id="64"/>
      </w:r>
      <w:r w:rsidR="00207AD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 </w:t>
      </w:r>
      <w:r w:rsidR="00207AD9">
        <w:rPr>
          <w:rFonts w:ascii="Times New Roman" w:hAnsi="Times New Roman" w:cs="Times New Roman"/>
        </w:rPr>
        <w:t xml:space="preserve">large quantitative and systematic review of the </w:t>
      </w:r>
      <w:proofErr w:type="spellStart"/>
      <w:r w:rsidR="00207AD9">
        <w:rPr>
          <w:rFonts w:ascii="Times New Roman" w:hAnsi="Times New Roman" w:cs="Times New Roman"/>
        </w:rPr>
        <w:t>cophylogeny</w:t>
      </w:r>
      <w:proofErr w:type="spellEnd"/>
      <w:r>
        <w:rPr>
          <w:rFonts w:ascii="Times New Roman" w:hAnsi="Times New Roman" w:cs="Times New Roman"/>
        </w:rPr>
        <w:t xml:space="preserve"> literature, we </w:t>
      </w:r>
      <w:r w:rsidR="00207AD9">
        <w:rPr>
          <w:rFonts w:ascii="Times New Roman" w:hAnsi="Times New Roman" w:cs="Times New Roman"/>
        </w:rPr>
        <w:t xml:space="preserve">examined major </w:t>
      </w:r>
      <w:r w:rsidR="00445E81">
        <w:rPr>
          <w:rFonts w:ascii="Times New Roman" w:hAnsi="Times New Roman" w:cs="Times New Roman"/>
        </w:rPr>
        <w:t>hypotheses</w:t>
      </w:r>
      <w:r w:rsidR="00207AD9">
        <w:rPr>
          <w:rFonts w:ascii="Times New Roman" w:hAnsi="Times New Roman" w:cs="Times New Roman"/>
        </w:rPr>
        <w:t xml:space="preserve"> </w:t>
      </w:r>
      <w:r w:rsidR="00266CA1">
        <w:rPr>
          <w:rFonts w:ascii="Times New Roman" w:hAnsi="Times New Roman" w:cs="Times New Roman"/>
        </w:rPr>
        <w:t>regarding</w:t>
      </w:r>
      <w:r w:rsidR="00207AD9">
        <w:rPr>
          <w:rFonts w:ascii="Times New Roman" w:hAnsi="Times New Roman" w:cs="Times New Roman"/>
        </w:rPr>
        <w:t xml:space="preserve"> the drivers of host-symbiont phylogenetic</w:t>
      </w:r>
      <w:r w:rsidR="00445E81">
        <w:rPr>
          <w:rFonts w:ascii="Times New Roman" w:hAnsi="Times New Roman" w:cs="Times New Roman"/>
        </w:rPr>
        <w:t xml:space="preserve"> congruence. </w:t>
      </w:r>
      <w:r w:rsidR="00266CA1">
        <w:rPr>
          <w:rFonts w:ascii="Times New Roman" w:hAnsi="Times New Roman" w:cs="Times New Roman"/>
        </w:rPr>
        <w:t>We fou</w:t>
      </w:r>
      <w:r w:rsidR="00445E81">
        <w:rPr>
          <w:rFonts w:ascii="Times New Roman" w:hAnsi="Times New Roman" w:cs="Times New Roman"/>
        </w:rPr>
        <w:t xml:space="preserve">nd support for a general pattern of congruence between host and symbiont phylogenies. </w:t>
      </w:r>
      <w:r w:rsidR="006B4ABF">
        <w:rPr>
          <w:rFonts w:ascii="Times New Roman" w:hAnsi="Times New Roman" w:cs="Times New Roman"/>
          <w:color w:val="FF0000"/>
        </w:rPr>
        <w:t>Significant</w:t>
      </w:r>
      <w:r w:rsidR="00445E81" w:rsidRPr="006B4ABF">
        <w:rPr>
          <w:rFonts w:ascii="Times New Roman" w:hAnsi="Times New Roman" w:cs="Times New Roman"/>
          <w:color w:val="FF0000"/>
        </w:rPr>
        <w:t xml:space="preserve"> </w:t>
      </w:r>
      <w:r w:rsidR="00445E81">
        <w:rPr>
          <w:rFonts w:ascii="Times New Roman" w:hAnsi="Times New Roman" w:cs="Times New Roman"/>
        </w:rPr>
        <w:t xml:space="preserve">congruence </w:t>
      </w:r>
      <w:r w:rsidR="00266CA1">
        <w:rPr>
          <w:rFonts w:ascii="Times New Roman" w:hAnsi="Times New Roman" w:cs="Times New Roman"/>
        </w:rPr>
        <w:t xml:space="preserve">was </w:t>
      </w:r>
      <w:r w:rsidR="00445E81">
        <w:rPr>
          <w:rFonts w:ascii="Times New Roman" w:hAnsi="Times New Roman" w:cs="Times New Roman"/>
        </w:rPr>
        <w:t>observ</w:t>
      </w:r>
      <w:r w:rsidR="00266CA1">
        <w:rPr>
          <w:rFonts w:ascii="Times New Roman" w:hAnsi="Times New Roman" w:cs="Times New Roman"/>
        </w:rPr>
        <w:t>ed</w:t>
      </w:r>
      <w:r w:rsidR="00445E81">
        <w:rPr>
          <w:rFonts w:ascii="Times New Roman" w:hAnsi="Times New Roman" w:cs="Times New Roman"/>
        </w:rPr>
        <w:t xml:space="preserve"> for </w:t>
      </w:r>
      <w:r w:rsidR="00266CA1">
        <w:rPr>
          <w:rFonts w:ascii="Times New Roman" w:hAnsi="Times New Roman" w:cs="Times New Roman"/>
        </w:rPr>
        <w:t xml:space="preserve">both </w:t>
      </w:r>
      <w:r w:rsidR="00445E81">
        <w:rPr>
          <w:rFonts w:ascii="Times New Roman" w:hAnsi="Times New Roman" w:cs="Times New Roman"/>
        </w:rPr>
        <w:t xml:space="preserve">hosts and their parasites, and </w:t>
      </w:r>
      <w:r w:rsidR="005F75AE">
        <w:rPr>
          <w:rFonts w:ascii="Times New Roman" w:hAnsi="Times New Roman" w:cs="Times New Roman"/>
        </w:rPr>
        <w:t xml:space="preserve">for </w:t>
      </w:r>
      <w:r w:rsidR="00445E81">
        <w:rPr>
          <w:rFonts w:ascii="Times New Roman" w:hAnsi="Times New Roman" w:cs="Times New Roman"/>
        </w:rPr>
        <w:t xml:space="preserve">hosts and their mutualists, but </w:t>
      </w:r>
      <w:r w:rsidR="00266CA1">
        <w:rPr>
          <w:rFonts w:ascii="Times New Roman" w:hAnsi="Times New Roman" w:cs="Times New Roman"/>
        </w:rPr>
        <w:t xml:space="preserve">it </w:t>
      </w:r>
      <w:r w:rsidR="00445E81">
        <w:rPr>
          <w:rFonts w:ascii="Times New Roman" w:hAnsi="Times New Roman" w:cs="Times New Roman"/>
        </w:rPr>
        <w:t xml:space="preserve">is </w:t>
      </w:r>
      <w:r w:rsidR="00266CA1">
        <w:rPr>
          <w:rFonts w:ascii="Times New Roman" w:hAnsi="Times New Roman" w:cs="Times New Roman"/>
        </w:rPr>
        <w:t xml:space="preserve">was found to be </w:t>
      </w:r>
      <w:r w:rsidR="00951323">
        <w:rPr>
          <w:rFonts w:ascii="Times New Roman" w:hAnsi="Times New Roman" w:cs="Times New Roman"/>
        </w:rPr>
        <w:t xml:space="preserve">significantly </w:t>
      </w:r>
      <w:r w:rsidR="00445E81">
        <w:rPr>
          <w:rFonts w:ascii="Times New Roman" w:hAnsi="Times New Roman" w:cs="Times New Roman"/>
        </w:rPr>
        <w:t xml:space="preserve">stronger </w:t>
      </w:r>
      <w:r w:rsidR="005F75AE">
        <w:rPr>
          <w:rFonts w:ascii="Times New Roman" w:hAnsi="Times New Roman" w:cs="Times New Roman"/>
        </w:rPr>
        <w:t>in the</w:t>
      </w:r>
      <w:r w:rsidR="00445E81">
        <w:rPr>
          <w:rFonts w:ascii="Times New Roman" w:hAnsi="Times New Roman" w:cs="Times New Roman"/>
        </w:rPr>
        <w:t xml:space="preserve"> latter</w:t>
      </w:r>
      <w:r w:rsidR="005F75AE">
        <w:rPr>
          <w:rFonts w:ascii="Times New Roman" w:hAnsi="Times New Roman" w:cs="Times New Roman"/>
        </w:rPr>
        <w:t xml:space="preserve"> case.</w:t>
      </w:r>
      <w:r w:rsidR="00445E81">
        <w:rPr>
          <w:rFonts w:ascii="Times New Roman" w:hAnsi="Times New Roman" w:cs="Times New Roman"/>
        </w:rPr>
        <w:t xml:space="preserve"> </w:t>
      </w:r>
      <w:r w:rsidR="00AD4937">
        <w:rPr>
          <w:rFonts w:ascii="Times New Roman" w:hAnsi="Times New Roman" w:cs="Times New Roman"/>
        </w:rPr>
        <w:t>Yet, w</w:t>
      </w:r>
      <w:r w:rsidR="00B10957">
        <w:rPr>
          <w:rFonts w:ascii="Times New Roman" w:hAnsi="Times New Roman" w:cs="Times New Roman"/>
        </w:rPr>
        <w:t>hile the observed</w:t>
      </w:r>
      <w:r w:rsidR="00445E81">
        <w:rPr>
          <w:rFonts w:ascii="Times New Roman" w:hAnsi="Times New Roman" w:cs="Times New Roman"/>
        </w:rPr>
        <w:t xml:space="preserve"> pattern is indicative of a general tendency for symbionts </w:t>
      </w:r>
      <w:r w:rsidR="00445E81" w:rsidRPr="00AB629F">
        <w:rPr>
          <w:rFonts w:ascii="Times New Roman" w:hAnsi="Times New Roman" w:cs="Times New Roman"/>
          <w:color w:val="FF0000"/>
        </w:rPr>
        <w:t xml:space="preserve">to </w:t>
      </w:r>
      <w:r w:rsidR="00AB629F" w:rsidRPr="00AB629F">
        <w:rPr>
          <w:rFonts w:ascii="Times New Roman" w:hAnsi="Times New Roman" w:cs="Times New Roman"/>
          <w:color w:val="FF0000"/>
        </w:rPr>
        <w:t>show</w:t>
      </w:r>
      <w:r w:rsidR="00445E81" w:rsidRPr="00AB629F">
        <w:rPr>
          <w:rFonts w:ascii="Times New Roman" w:hAnsi="Times New Roman" w:cs="Times New Roman"/>
          <w:color w:val="FF0000"/>
        </w:rPr>
        <w:t xml:space="preserve"> </w:t>
      </w:r>
      <w:r w:rsidR="00445E81">
        <w:rPr>
          <w:rFonts w:ascii="Times New Roman" w:hAnsi="Times New Roman" w:cs="Times New Roman"/>
        </w:rPr>
        <w:t>phylogenet</w:t>
      </w:r>
      <w:r w:rsidR="00AD4937">
        <w:rPr>
          <w:rFonts w:ascii="Times New Roman" w:hAnsi="Times New Roman" w:cs="Times New Roman"/>
        </w:rPr>
        <w:t>ic congruence with their hosts</w:t>
      </w:r>
      <w:r w:rsidR="00445E81">
        <w:rPr>
          <w:rFonts w:ascii="Times New Roman" w:hAnsi="Times New Roman" w:cs="Times New Roman"/>
        </w:rPr>
        <w:t>,</w:t>
      </w:r>
      <w:r w:rsidR="00B10957">
        <w:rPr>
          <w:rFonts w:ascii="Times New Roman" w:hAnsi="Times New Roman" w:cs="Times New Roman"/>
        </w:rPr>
        <w:t xml:space="preserve"> it does</w:t>
      </w:r>
      <w:r w:rsidR="00445E81">
        <w:rPr>
          <w:rFonts w:ascii="Times New Roman" w:hAnsi="Times New Roman" w:cs="Times New Roman"/>
        </w:rPr>
        <w:t xml:space="preserve"> not support widespread mirroring of host and symbiont </w:t>
      </w:r>
      <w:r w:rsidR="00445E81" w:rsidRPr="00AB629F">
        <w:rPr>
          <w:rFonts w:ascii="Times New Roman" w:hAnsi="Times New Roman" w:cs="Times New Roman"/>
          <w:color w:val="FF0000"/>
        </w:rPr>
        <w:t>phylogen</w:t>
      </w:r>
      <w:r w:rsidR="00AB629F" w:rsidRPr="00AB629F">
        <w:rPr>
          <w:rFonts w:ascii="Times New Roman" w:hAnsi="Times New Roman" w:cs="Times New Roman"/>
          <w:color w:val="FF0000"/>
        </w:rPr>
        <w:t>ies</w:t>
      </w:r>
      <w:r w:rsidR="00445E81">
        <w:rPr>
          <w:rFonts w:ascii="Times New Roman" w:hAnsi="Times New Roman" w:cs="Times New Roman"/>
        </w:rPr>
        <w:t xml:space="preserve">, for either parasites or mutualists. </w:t>
      </w:r>
      <w:r w:rsidR="00AD4937">
        <w:rPr>
          <w:rFonts w:ascii="Times New Roman" w:hAnsi="Times New Roman" w:cs="Times New Roman"/>
        </w:rPr>
        <w:t>Thus,</w:t>
      </w:r>
      <w:r w:rsidR="00B10957">
        <w:rPr>
          <w:rFonts w:ascii="Times New Roman" w:hAnsi="Times New Roman" w:cs="Times New Roman"/>
        </w:rPr>
        <w:t xml:space="preserve"> we do not find evidence to support a strict interpretation of </w:t>
      </w:r>
      <w:proofErr w:type="spellStart"/>
      <w:r w:rsidR="00B10957">
        <w:rPr>
          <w:rFonts w:ascii="Times New Roman" w:hAnsi="Times New Roman" w:cs="Times New Roman"/>
        </w:rPr>
        <w:lastRenderedPageBreak/>
        <w:t>Fahrenholtz’s</w:t>
      </w:r>
      <w:proofErr w:type="spellEnd"/>
      <w:r w:rsidR="00B10957">
        <w:rPr>
          <w:rFonts w:ascii="Times New Roman" w:hAnsi="Times New Roman" w:cs="Times New Roman"/>
        </w:rPr>
        <w:t xml:space="preserve"> Rule</w:t>
      </w:r>
      <w:r w:rsidR="00266CA1">
        <w:rPr>
          <w:rFonts w:ascii="Times New Roman" w:hAnsi="Times New Roman" w:cs="Times New Roman"/>
        </w:rPr>
        <w:t xml:space="preserve"> (</w:t>
      </w:r>
      <w:r w:rsidR="00AD4937">
        <w:rPr>
          <w:rFonts w:ascii="Times New Roman" w:hAnsi="Times New Roman" w:cs="Times New Roman"/>
        </w:rPr>
        <w:t xml:space="preserve">whereby hosts and symbionts exhibit strict </w:t>
      </w:r>
      <w:proofErr w:type="spellStart"/>
      <w:r w:rsidR="00AD4937">
        <w:rPr>
          <w:rFonts w:ascii="Times New Roman" w:hAnsi="Times New Roman" w:cs="Times New Roman"/>
        </w:rPr>
        <w:t>cophylogenesis</w:t>
      </w:r>
      <w:proofErr w:type="spellEnd"/>
      <w:r w:rsidR="00266CA1">
        <w:rPr>
          <w:rFonts w:ascii="Times New Roman" w:hAnsi="Times New Roman" w:cs="Times New Roman"/>
        </w:rPr>
        <w:t>)</w:t>
      </w:r>
      <w:r w:rsidR="00AD4937">
        <w:rPr>
          <w:rFonts w:ascii="Times New Roman" w:hAnsi="Times New Roman" w:cs="Times New Roman"/>
        </w:rPr>
        <w:t>, either for parasites or mutualists</w:t>
      </w:r>
      <w:r w:rsidR="00B10957">
        <w:rPr>
          <w:rFonts w:ascii="Times New Roman" w:hAnsi="Times New Roman" w:cs="Times New Roman"/>
        </w:rPr>
        <w:t>.</w:t>
      </w:r>
      <w:r w:rsidR="002B2111">
        <w:rPr>
          <w:rFonts w:ascii="Times New Roman" w:hAnsi="Times New Roman" w:cs="Times New Roman"/>
        </w:rPr>
        <w:t xml:space="preserve"> </w:t>
      </w:r>
      <w:r w:rsidR="00266CA1">
        <w:rPr>
          <w:rFonts w:ascii="Times New Roman" w:hAnsi="Times New Roman" w:cs="Times New Roman"/>
        </w:rPr>
        <w:t xml:space="preserve">Such a result is not altogether unexpected, as events </w:t>
      </w:r>
      <w:r w:rsidR="00266CA1" w:rsidRPr="00AB629F">
        <w:rPr>
          <w:rFonts w:ascii="Times New Roman" w:hAnsi="Times New Roman" w:cs="Times New Roman"/>
          <w:color w:val="FF0000"/>
        </w:rPr>
        <w:t xml:space="preserve">that </w:t>
      </w:r>
      <w:r w:rsidR="00AB629F" w:rsidRPr="00AB629F">
        <w:rPr>
          <w:rFonts w:ascii="Times New Roman" w:hAnsi="Times New Roman" w:cs="Times New Roman"/>
          <w:color w:val="FF0000"/>
        </w:rPr>
        <w:t>generate</w:t>
      </w:r>
      <w:r w:rsidR="00266CA1" w:rsidRPr="00AB629F">
        <w:rPr>
          <w:rFonts w:ascii="Times New Roman" w:hAnsi="Times New Roman" w:cs="Times New Roman"/>
          <w:color w:val="FF0000"/>
        </w:rPr>
        <w:t xml:space="preserve"> p</w:t>
      </w:r>
      <w:r w:rsidR="00921854" w:rsidRPr="00AB629F">
        <w:rPr>
          <w:rFonts w:ascii="Times New Roman" w:hAnsi="Times New Roman" w:cs="Times New Roman"/>
          <w:color w:val="FF0000"/>
        </w:rPr>
        <w:t xml:space="preserve">hylogenetic incongruence </w:t>
      </w:r>
      <w:r w:rsidR="00266CA1">
        <w:rPr>
          <w:rFonts w:ascii="Times New Roman" w:hAnsi="Times New Roman" w:cs="Times New Roman"/>
        </w:rPr>
        <w:t xml:space="preserve">between hosts and symbionts, </w:t>
      </w:r>
      <w:r w:rsidR="00921854">
        <w:rPr>
          <w:rFonts w:ascii="Times New Roman" w:hAnsi="Times New Roman" w:cs="Times New Roman"/>
        </w:rPr>
        <w:t>such as host-switching and a failure of symbionts to cospeciate with their hosts</w:t>
      </w:r>
      <w:r w:rsidR="00266CA1">
        <w:rPr>
          <w:rFonts w:ascii="Times New Roman" w:hAnsi="Times New Roman" w:cs="Times New Roman"/>
        </w:rPr>
        <w:t xml:space="preserve"> (ref), are considered </w:t>
      </w:r>
      <w:r w:rsidR="00921854">
        <w:rPr>
          <w:rFonts w:ascii="Times New Roman" w:hAnsi="Times New Roman" w:cs="Times New Roman"/>
        </w:rPr>
        <w:t>to be fairly common across parasite diversity.</w:t>
      </w:r>
      <w:r w:rsidR="00266CA1">
        <w:rPr>
          <w:rFonts w:ascii="Times New Roman" w:hAnsi="Times New Roman" w:cs="Times New Roman"/>
        </w:rPr>
        <w:t xml:space="preserve"> However, this study represents a first quantitative appraisal of this fundamental aspect of host-symbiont evolution. </w:t>
      </w:r>
      <w:r w:rsidR="00921854">
        <w:rPr>
          <w:rFonts w:ascii="Times New Roman" w:hAnsi="Times New Roman" w:cs="Times New Roman"/>
        </w:rPr>
        <w:t xml:space="preserve">Importantly, </w:t>
      </w:r>
      <w:r w:rsidR="00AD4937">
        <w:rPr>
          <w:rFonts w:ascii="Times New Roman" w:hAnsi="Times New Roman" w:cs="Times New Roman"/>
        </w:rPr>
        <w:t>considerable variation</w:t>
      </w:r>
      <w:r w:rsidR="0097583D">
        <w:rPr>
          <w:rFonts w:ascii="Times New Roman" w:hAnsi="Times New Roman" w:cs="Times New Roman"/>
        </w:rPr>
        <w:t xml:space="preserve"> </w:t>
      </w:r>
      <w:r w:rsidR="00ED73AE">
        <w:rPr>
          <w:rFonts w:ascii="Times New Roman" w:hAnsi="Times New Roman" w:cs="Times New Roman"/>
        </w:rPr>
        <w:t xml:space="preserve">in congruence exists </w:t>
      </w:r>
      <w:r w:rsidR="0097583D">
        <w:rPr>
          <w:rFonts w:ascii="Times New Roman" w:hAnsi="Times New Roman" w:cs="Times New Roman"/>
        </w:rPr>
        <w:t>among</w:t>
      </w:r>
      <w:r w:rsidR="00ED73AE">
        <w:rPr>
          <w:rFonts w:ascii="Times New Roman" w:hAnsi="Times New Roman" w:cs="Times New Roman"/>
        </w:rPr>
        <w:t xml:space="preserve"> host phylogenies and both </w:t>
      </w:r>
      <w:r w:rsidR="0097583D">
        <w:rPr>
          <w:rFonts w:ascii="Times New Roman" w:hAnsi="Times New Roman" w:cs="Times New Roman"/>
        </w:rPr>
        <w:t>parasite and mutualist</w:t>
      </w:r>
      <w:r w:rsidR="00ED73AE">
        <w:rPr>
          <w:rFonts w:ascii="Times New Roman" w:hAnsi="Times New Roman" w:cs="Times New Roman"/>
        </w:rPr>
        <w:t xml:space="preserve"> phylogenies</w:t>
      </w:r>
      <w:r w:rsidR="00AD4937">
        <w:rPr>
          <w:rFonts w:ascii="Times New Roman" w:hAnsi="Times New Roman" w:cs="Times New Roman"/>
        </w:rPr>
        <w:t xml:space="preserve">. Therefore, </w:t>
      </w:r>
      <w:r w:rsidR="0097583D">
        <w:rPr>
          <w:rFonts w:ascii="Times New Roman" w:hAnsi="Times New Roman" w:cs="Times New Roman"/>
        </w:rPr>
        <w:t xml:space="preserve">a </w:t>
      </w:r>
      <w:r w:rsidR="00BC0B00">
        <w:rPr>
          <w:rFonts w:ascii="Times New Roman" w:hAnsi="Times New Roman" w:cs="Times New Roman"/>
        </w:rPr>
        <w:t>central</w:t>
      </w:r>
      <w:r w:rsidR="0097583D">
        <w:rPr>
          <w:rFonts w:ascii="Times New Roman" w:hAnsi="Times New Roman" w:cs="Times New Roman"/>
        </w:rPr>
        <w:t xml:space="preserve"> </w:t>
      </w:r>
      <w:r w:rsidR="00AD4937">
        <w:rPr>
          <w:rFonts w:ascii="Times New Roman" w:hAnsi="Times New Roman" w:cs="Times New Roman"/>
        </w:rPr>
        <w:t xml:space="preserve">challenge is to identify which factors are </w:t>
      </w:r>
      <w:r w:rsidR="0097583D">
        <w:rPr>
          <w:rFonts w:ascii="Times New Roman" w:hAnsi="Times New Roman" w:cs="Times New Roman"/>
        </w:rPr>
        <w:t>of importance</w:t>
      </w:r>
      <w:r w:rsidR="00ED73AE">
        <w:rPr>
          <w:rFonts w:ascii="Times New Roman" w:hAnsi="Times New Roman" w:cs="Times New Roman"/>
        </w:rPr>
        <w:t xml:space="preserve"> in foster</w:t>
      </w:r>
      <w:r w:rsidR="00AD4937">
        <w:rPr>
          <w:rFonts w:ascii="Times New Roman" w:hAnsi="Times New Roman" w:cs="Times New Roman"/>
        </w:rPr>
        <w:t xml:space="preserve">ing close </w:t>
      </w:r>
      <w:proofErr w:type="spellStart"/>
      <w:r w:rsidR="00AD4937">
        <w:rPr>
          <w:rFonts w:ascii="Times New Roman" w:hAnsi="Times New Roman" w:cs="Times New Roman"/>
        </w:rPr>
        <w:t>cophylogeny</w:t>
      </w:r>
      <w:proofErr w:type="spellEnd"/>
      <w:r w:rsidR="00AD4937">
        <w:rPr>
          <w:rFonts w:ascii="Times New Roman" w:hAnsi="Times New Roman" w:cs="Times New Roman"/>
        </w:rPr>
        <w:t>.</w:t>
      </w:r>
    </w:p>
    <w:p w14:paraId="4A4C0E7B" w14:textId="77777777" w:rsidR="00F45928" w:rsidRDefault="00F45928" w:rsidP="00557DC5">
      <w:pPr>
        <w:spacing w:line="480" w:lineRule="auto"/>
        <w:rPr>
          <w:rFonts w:ascii="Times New Roman" w:hAnsi="Times New Roman" w:cs="Times New Roman"/>
        </w:rPr>
      </w:pPr>
    </w:p>
    <w:p w14:paraId="494DCE8B" w14:textId="707E3B9B" w:rsidR="00CA2C4B" w:rsidRDefault="00F45928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One explanation for the greater </w:t>
      </w:r>
      <w:r w:rsidR="004B700E">
        <w:rPr>
          <w:rFonts w:ascii="Times New Roman" w:hAnsi="Times New Roman" w:cs="Times New Roman"/>
          <w:color w:val="FF0000"/>
        </w:rPr>
        <w:t>strength</w:t>
      </w:r>
      <w:r w:rsidRPr="004B700E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of phylogenetic congruence between mutualists and their hosts could be </w:t>
      </w:r>
      <w:commentRangeStart w:id="65"/>
      <w:r>
        <w:rPr>
          <w:rFonts w:ascii="Times New Roman" w:hAnsi="Times New Roman" w:cs="Times New Roman"/>
        </w:rPr>
        <w:t>that the reciprocal benefits that define mutualisms provide a stronger ‘cophylogenetic glue’ to unite partners, compared to the antagonistic interactions involved in parasitism.</w:t>
      </w:r>
      <w:commentRangeEnd w:id="65"/>
      <w:r>
        <w:rPr>
          <w:rStyle w:val="CommentReference"/>
        </w:rPr>
        <w:commentReference w:id="65"/>
      </w:r>
      <w:r>
        <w:rPr>
          <w:rFonts w:ascii="Times New Roman" w:hAnsi="Times New Roman" w:cs="Times New Roman"/>
        </w:rPr>
        <w:t xml:space="preserve"> Meanwhile, within the context of host-parasite co-evolutionary dynamics, because the red queen never stops running, there is a constant possibility that one partner trips up</w:t>
      </w:r>
      <w:r w:rsidR="0075545B">
        <w:rPr>
          <w:rFonts w:ascii="Times New Roman" w:hAnsi="Times New Roman" w:cs="Times New Roman"/>
        </w:rPr>
        <w:t xml:space="preserve">, potentially resulting in a greater likelihood of lineage </w:t>
      </w:r>
      <w:r>
        <w:rPr>
          <w:rFonts w:ascii="Times New Roman" w:hAnsi="Times New Roman" w:cs="Times New Roman"/>
        </w:rPr>
        <w:t>extinction</w:t>
      </w:r>
      <w:r w:rsidR="0075545B">
        <w:rPr>
          <w:rFonts w:ascii="Times New Roman" w:hAnsi="Times New Roman" w:cs="Times New Roman"/>
        </w:rPr>
        <w:t xml:space="preserve"> and </w:t>
      </w:r>
      <w:commentRangeStart w:id="66"/>
      <w:r w:rsidR="0075545B">
        <w:rPr>
          <w:rFonts w:ascii="Times New Roman" w:hAnsi="Times New Roman" w:cs="Times New Roman"/>
        </w:rPr>
        <w:t>host-switching</w:t>
      </w:r>
      <w:r>
        <w:rPr>
          <w:rFonts w:ascii="Times New Roman" w:hAnsi="Times New Roman" w:cs="Times New Roman"/>
        </w:rPr>
        <w:t xml:space="preserve"> </w:t>
      </w:r>
      <w:commentRangeEnd w:id="66"/>
      <w:r w:rsidR="00DC0D68">
        <w:rPr>
          <w:rStyle w:val="CommentReference"/>
        </w:rPr>
        <w:commentReference w:id="66"/>
      </w:r>
      <w:r w:rsidR="0075545B">
        <w:rPr>
          <w:rFonts w:ascii="Times New Roman" w:hAnsi="Times New Roman" w:cs="Times New Roman"/>
        </w:rPr>
        <w:t>and accompanying phylogenetic discordance</w:t>
      </w:r>
      <w:r>
        <w:rPr>
          <w:rFonts w:ascii="Times New Roman" w:hAnsi="Times New Roman" w:cs="Times New Roman"/>
        </w:rPr>
        <w:t>.</w:t>
      </w:r>
      <w:r w:rsidR="002B2827">
        <w:rPr>
          <w:rFonts w:ascii="Times New Roman" w:hAnsi="Times New Roman" w:cs="Times New Roman"/>
        </w:rPr>
        <w:t xml:space="preserve"> However, by b</w:t>
      </w:r>
      <w:r w:rsidR="003A56EF">
        <w:rPr>
          <w:rFonts w:ascii="Times New Roman" w:hAnsi="Times New Roman" w:cs="Times New Roman"/>
        </w:rPr>
        <w:t>reaking</w:t>
      </w:r>
      <w:r w:rsidR="002B2111">
        <w:rPr>
          <w:rFonts w:ascii="Times New Roman" w:hAnsi="Times New Roman" w:cs="Times New Roman"/>
        </w:rPr>
        <w:t xml:space="preserve"> down the observed tendency for phylogenetic congruence</w:t>
      </w:r>
      <w:r w:rsidR="00AD4937">
        <w:rPr>
          <w:rFonts w:ascii="Times New Roman" w:hAnsi="Times New Roman" w:cs="Times New Roman"/>
        </w:rPr>
        <w:t xml:space="preserve"> between hosts and symbionts</w:t>
      </w:r>
      <w:r w:rsidR="002B2111">
        <w:rPr>
          <w:rFonts w:ascii="Times New Roman" w:hAnsi="Times New Roman" w:cs="Times New Roman"/>
        </w:rPr>
        <w:t>, we f</w:t>
      </w:r>
      <w:r w:rsidR="003A56EF">
        <w:rPr>
          <w:rFonts w:ascii="Times New Roman" w:hAnsi="Times New Roman" w:cs="Times New Roman"/>
        </w:rPr>
        <w:t>ound</w:t>
      </w:r>
      <w:r w:rsidR="002B2111">
        <w:rPr>
          <w:rFonts w:ascii="Times New Roman" w:hAnsi="Times New Roman" w:cs="Times New Roman"/>
        </w:rPr>
        <w:t xml:space="preserve"> that </w:t>
      </w:r>
      <w:r w:rsidR="005E59EE">
        <w:rPr>
          <w:rFonts w:ascii="Times New Roman" w:hAnsi="Times New Roman" w:cs="Times New Roman"/>
        </w:rPr>
        <w:t xml:space="preserve">mode of </w:t>
      </w:r>
      <w:r w:rsidR="0064751D">
        <w:rPr>
          <w:rFonts w:ascii="Times New Roman" w:hAnsi="Times New Roman" w:cs="Times New Roman"/>
        </w:rPr>
        <w:t xml:space="preserve">symbiont </w:t>
      </w:r>
      <w:r w:rsidR="002B2827">
        <w:rPr>
          <w:rFonts w:ascii="Times New Roman" w:hAnsi="Times New Roman" w:cs="Times New Roman"/>
        </w:rPr>
        <w:t xml:space="preserve">transmission is a </w:t>
      </w:r>
      <w:r w:rsidR="00587F40">
        <w:rPr>
          <w:rFonts w:ascii="Times New Roman" w:hAnsi="Times New Roman" w:cs="Times New Roman"/>
        </w:rPr>
        <w:t xml:space="preserve">key </w:t>
      </w:r>
      <w:r w:rsidR="00587F40" w:rsidRPr="00587F40">
        <w:rPr>
          <w:rFonts w:ascii="Times New Roman" w:hAnsi="Times New Roman" w:cs="Times New Roman"/>
          <w:color w:val="FF0000"/>
        </w:rPr>
        <w:t>correlate</w:t>
      </w:r>
      <w:r w:rsidR="002B2827" w:rsidRPr="00587F40">
        <w:rPr>
          <w:rFonts w:ascii="Times New Roman" w:hAnsi="Times New Roman" w:cs="Times New Roman"/>
          <w:color w:val="FF0000"/>
        </w:rPr>
        <w:t xml:space="preserve"> </w:t>
      </w:r>
      <w:r w:rsidR="002B2827">
        <w:rPr>
          <w:rFonts w:ascii="Times New Roman" w:hAnsi="Times New Roman" w:cs="Times New Roman"/>
        </w:rPr>
        <w:t xml:space="preserve">of </w:t>
      </w:r>
      <w:r w:rsidR="002B2827" w:rsidRPr="00776A45">
        <w:rPr>
          <w:rFonts w:ascii="Times New Roman" w:hAnsi="Times New Roman" w:cs="Times New Roman"/>
          <w:color w:val="FF0000"/>
        </w:rPr>
        <w:t>phylogenetic congruence</w:t>
      </w:r>
      <w:r w:rsidR="008A36B3">
        <w:rPr>
          <w:rFonts w:ascii="Times New Roman" w:hAnsi="Times New Roman" w:cs="Times New Roman"/>
        </w:rPr>
        <w:t>, due to the positive effect of vertical transmission</w:t>
      </w:r>
      <w:r w:rsidR="004B10CA">
        <w:rPr>
          <w:rFonts w:ascii="Times New Roman" w:hAnsi="Times New Roman" w:cs="Times New Roman"/>
        </w:rPr>
        <w:t>.</w:t>
      </w:r>
      <w:r w:rsidR="002B2827">
        <w:rPr>
          <w:rFonts w:ascii="Times New Roman" w:hAnsi="Times New Roman" w:cs="Times New Roman"/>
        </w:rPr>
        <w:t xml:space="preserve"> </w:t>
      </w:r>
      <w:r w:rsidR="00CA2C4B">
        <w:rPr>
          <w:rFonts w:ascii="Times New Roman" w:hAnsi="Times New Roman" w:cs="Times New Roman"/>
        </w:rPr>
        <w:t xml:space="preserve">The explanation for this pattern may be that symbionts that rely </w:t>
      </w:r>
      <w:r w:rsidR="00CA2C4B" w:rsidRPr="00776A45">
        <w:rPr>
          <w:rFonts w:ascii="Times New Roman" w:hAnsi="Times New Roman" w:cs="Times New Roman"/>
          <w:color w:val="FF0000"/>
        </w:rPr>
        <w:t xml:space="preserve">on vertical transmission </w:t>
      </w:r>
      <w:r w:rsidR="00CA2C4B">
        <w:rPr>
          <w:rFonts w:ascii="Times New Roman" w:hAnsi="Times New Roman" w:cs="Times New Roman"/>
        </w:rPr>
        <w:t xml:space="preserve">are generally much more closely tied to the host, whereas those that use more broadcast means of transmission typically have a much greater potential to switch onto a new host. Interestingly we found no </w:t>
      </w:r>
      <w:r w:rsidR="00776A45">
        <w:rPr>
          <w:rFonts w:ascii="Times New Roman" w:hAnsi="Times New Roman" w:cs="Times New Roman"/>
          <w:color w:val="FF0000"/>
        </w:rPr>
        <w:lastRenderedPageBreak/>
        <w:t>relationship with</w:t>
      </w:r>
      <w:r w:rsidR="00CA2C4B">
        <w:rPr>
          <w:rFonts w:ascii="Times New Roman" w:hAnsi="Times New Roman" w:cs="Times New Roman"/>
        </w:rPr>
        <w:t xml:space="preserve"> host-specificity in our study. </w:t>
      </w:r>
      <w:commentRangeStart w:id="67"/>
      <w:commentRangeStart w:id="68"/>
      <w:r w:rsidR="00CA2C4B">
        <w:rPr>
          <w:rFonts w:ascii="Times New Roman" w:hAnsi="Times New Roman" w:cs="Times New Roman"/>
        </w:rPr>
        <w:t xml:space="preserve">However, we did not examine cases of host switching from a single host to another single host, as </w:t>
      </w:r>
      <w:r w:rsidR="00CA2C4B" w:rsidRPr="00776A45">
        <w:rPr>
          <w:rFonts w:ascii="Times New Roman" w:hAnsi="Times New Roman" w:cs="Times New Roman"/>
          <w:color w:val="FF0000"/>
        </w:rPr>
        <w:t xml:space="preserve">this in itself is </w:t>
      </w:r>
      <w:r w:rsidR="00CA2C4B">
        <w:rPr>
          <w:rFonts w:ascii="Times New Roman" w:hAnsi="Times New Roman" w:cs="Times New Roman"/>
        </w:rPr>
        <w:t xml:space="preserve">a means of generating phylogenetic discordance, and this may vary between symbionts that undergo vertical and horizontal transmission. </w:t>
      </w:r>
      <w:commentRangeEnd w:id="67"/>
      <w:r w:rsidR="00CA2C4B">
        <w:rPr>
          <w:rStyle w:val="CommentReference"/>
        </w:rPr>
        <w:commentReference w:id="67"/>
      </w:r>
      <w:commentRangeEnd w:id="68"/>
      <w:r w:rsidR="00776A45">
        <w:rPr>
          <w:rStyle w:val="CommentReference"/>
        </w:rPr>
        <w:commentReference w:id="68"/>
      </w:r>
    </w:p>
    <w:p w14:paraId="788C43A0" w14:textId="48F984C9" w:rsidR="008B0CC9" w:rsidRDefault="002B2827" w:rsidP="00557DC5">
      <w:pPr>
        <w:spacing w:line="480" w:lineRule="auto"/>
        <w:rPr>
          <w:rFonts w:ascii="Times New Roman" w:hAnsi="Times New Roman" w:cs="Times New Roman"/>
        </w:rPr>
      </w:pPr>
      <w:bookmarkStart w:id="69" w:name="_GoBack"/>
      <w:r w:rsidRPr="002B2827">
        <w:rPr>
          <w:rFonts w:ascii="Times New Roman" w:hAnsi="Times New Roman" w:cs="Times New Roman"/>
          <w:color w:val="FF0000"/>
        </w:rPr>
        <w:t xml:space="preserve">**Are we able to say how much of the effect </w:t>
      </w:r>
      <w:r w:rsidR="008A36B3">
        <w:rPr>
          <w:rFonts w:ascii="Times New Roman" w:hAnsi="Times New Roman" w:cs="Times New Roman"/>
          <w:color w:val="FF0000"/>
        </w:rPr>
        <w:t>mode of transmission</w:t>
      </w:r>
      <w:r w:rsidRPr="002B2827">
        <w:rPr>
          <w:rFonts w:ascii="Times New Roman" w:hAnsi="Times New Roman" w:cs="Times New Roman"/>
          <w:color w:val="FF0000"/>
        </w:rPr>
        <w:t xml:space="preserve"> accounts for? Is there any evidence at all for the reciprocal benefits </w:t>
      </w:r>
      <w:proofErr w:type="gramStart"/>
      <w:r w:rsidRPr="002B2827">
        <w:rPr>
          <w:rFonts w:ascii="Times New Roman" w:hAnsi="Times New Roman" w:cs="Times New Roman"/>
          <w:color w:val="FF0000"/>
        </w:rPr>
        <w:t>argument?*</w:t>
      </w:r>
      <w:proofErr w:type="gramEnd"/>
      <w:r w:rsidRPr="002B2827">
        <w:rPr>
          <w:rFonts w:ascii="Times New Roman" w:hAnsi="Times New Roman" w:cs="Times New Roman"/>
          <w:color w:val="FF0000"/>
        </w:rPr>
        <w:t>*</w:t>
      </w:r>
    </w:p>
    <w:bookmarkEnd w:id="69"/>
    <w:p w14:paraId="3E50CEC5" w14:textId="77777777" w:rsidR="00CA2C4B" w:rsidRDefault="00CA2C4B" w:rsidP="00CC1458">
      <w:pPr>
        <w:spacing w:line="480" w:lineRule="auto"/>
        <w:rPr>
          <w:rFonts w:ascii="Times New Roman" w:hAnsi="Times New Roman" w:cs="Times New Roman"/>
        </w:rPr>
      </w:pPr>
    </w:p>
    <w:p w14:paraId="29DBD0E4" w14:textId="500BC3BD" w:rsidR="00CA2C4B" w:rsidRDefault="00CA2C4B" w:rsidP="00CC145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 this study, we initiate a n</w:t>
      </w:r>
      <w:r w:rsidR="00C6114C">
        <w:rPr>
          <w:rFonts w:ascii="Times New Roman" w:hAnsi="Times New Roman" w:cs="Times New Roman"/>
        </w:rPr>
        <w:t xml:space="preserve">ew </w:t>
      </w:r>
      <w:r>
        <w:rPr>
          <w:rFonts w:ascii="Times New Roman" w:hAnsi="Times New Roman" w:cs="Times New Roman"/>
        </w:rPr>
        <w:t>direction</w:t>
      </w:r>
      <w:r w:rsidR="00C6114C">
        <w:rPr>
          <w:rFonts w:ascii="Times New Roman" w:hAnsi="Times New Roman" w:cs="Times New Roman"/>
        </w:rPr>
        <w:t xml:space="preserve"> in the study of symbiosis, </w:t>
      </w:r>
      <w:r>
        <w:rPr>
          <w:rFonts w:ascii="Times New Roman" w:hAnsi="Times New Roman" w:cs="Times New Roman"/>
        </w:rPr>
        <w:t>towards</w:t>
      </w:r>
      <w:r w:rsidR="00C6114C">
        <w:rPr>
          <w:rFonts w:ascii="Times New Roman" w:hAnsi="Times New Roman" w:cs="Times New Roman"/>
        </w:rPr>
        <w:t xml:space="preserve"> formal quantitative analyses </w:t>
      </w:r>
      <w:r>
        <w:rPr>
          <w:rFonts w:ascii="Times New Roman" w:hAnsi="Times New Roman" w:cs="Times New Roman"/>
        </w:rPr>
        <w:t xml:space="preserve">that seek </w:t>
      </w:r>
      <w:r w:rsidR="00C6114C">
        <w:rPr>
          <w:rFonts w:ascii="Times New Roman" w:hAnsi="Times New Roman" w:cs="Times New Roman"/>
        </w:rPr>
        <w:t xml:space="preserve">to address fundamental questions regarding the nature of </w:t>
      </w:r>
      <w:commentRangeStart w:id="70"/>
      <w:r>
        <w:rPr>
          <w:rFonts w:ascii="Times New Roman" w:hAnsi="Times New Roman" w:cs="Times New Roman"/>
        </w:rPr>
        <w:t>host-</w:t>
      </w:r>
      <w:r w:rsidR="00C6114C">
        <w:rPr>
          <w:rFonts w:ascii="Times New Roman" w:hAnsi="Times New Roman" w:cs="Times New Roman"/>
        </w:rPr>
        <w:t xml:space="preserve">symbiotic </w:t>
      </w:r>
      <w:r>
        <w:rPr>
          <w:rFonts w:ascii="Times New Roman" w:hAnsi="Times New Roman" w:cs="Times New Roman"/>
        </w:rPr>
        <w:t>evolutionary relationships.</w:t>
      </w:r>
      <w:r w:rsidR="00C6114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As </w:t>
      </w:r>
      <w:r w:rsidR="00CB6C01">
        <w:rPr>
          <w:rFonts w:ascii="Times New Roman" w:hAnsi="Times New Roman" w:cs="Times New Roman"/>
        </w:rPr>
        <w:t xml:space="preserve">the </w:t>
      </w:r>
      <w:r w:rsidR="004D15C6" w:rsidRPr="004D15C6">
        <w:rPr>
          <w:rFonts w:ascii="Times New Roman" w:hAnsi="Times New Roman" w:cs="Times New Roman"/>
          <w:color w:val="FF0000"/>
        </w:rPr>
        <w:t>number</w:t>
      </w:r>
      <w:r w:rsidRPr="004D15C6">
        <w:rPr>
          <w:rFonts w:ascii="Times New Roman" w:hAnsi="Times New Roman" w:cs="Times New Roman"/>
          <w:color w:val="FF0000"/>
        </w:rPr>
        <w:t xml:space="preserve"> of </w:t>
      </w:r>
      <w:r w:rsidR="00CB6C01">
        <w:rPr>
          <w:rFonts w:ascii="Times New Roman" w:hAnsi="Times New Roman" w:cs="Times New Roman"/>
        </w:rPr>
        <w:t xml:space="preserve">individual cophylogenetic </w:t>
      </w:r>
      <w:r>
        <w:rPr>
          <w:rFonts w:ascii="Times New Roman" w:hAnsi="Times New Roman" w:cs="Times New Roman"/>
        </w:rPr>
        <w:t xml:space="preserve">studies </w:t>
      </w:r>
      <w:r w:rsidRPr="004D15C6">
        <w:rPr>
          <w:rFonts w:ascii="Times New Roman" w:hAnsi="Times New Roman" w:cs="Times New Roman"/>
          <w:color w:val="FF0000"/>
        </w:rPr>
        <w:t>increase</w:t>
      </w:r>
      <w:r w:rsidR="004D15C6" w:rsidRPr="004D15C6">
        <w:rPr>
          <w:rFonts w:ascii="Times New Roman" w:hAnsi="Times New Roman" w:cs="Times New Roman"/>
          <w:color w:val="FF0000"/>
        </w:rPr>
        <w:t>s</w:t>
      </w:r>
      <w:r>
        <w:rPr>
          <w:rFonts w:ascii="Times New Roman" w:hAnsi="Times New Roman" w:cs="Times New Roman"/>
        </w:rPr>
        <w:t>, the</w:t>
      </w:r>
      <w:r w:rsidR="00CB6C01">
        <w:rPr>
          <w:rFonts w:ascii="Times New Roman" w:hAnsi="Times New Roman" w:cs="Times New Roman"/>
        </w:rPr>
        <w:t xml:space="preserve"> p</w:t>
      </w:r>
      <w:commentRangeEnd w:id="70"/>
      <w:r w:rsidR="005B0BFC">
        <w:rPr>
          <w:rStyle w:val="CommentReference"/>
        </w:rPr>
        <w:commentReference w:id="70"/>
      </w:r>
      <w:r w:rsidR="00CB6C01">
        <w:rPr>
          <w:rFonts w:ascii="Times New Roman" w:hAnsi="Times New Roman" w:cs="Times New Roman"/>
        </w:rPr>
        <w:t xml:space="preserve">ower of these analyses will increase, permitting more detailed approaches to tease apart patterns and underlying mechanisms. Crucially, meta-analyses are only as good as the studies upon which they are based. A continued accumulation </w:t>
      </w:r>
      <w:r w:rsidR="00CB6C01" w:rsidRPr="005D068B">
        <w:rPr>
          <w:rFonts w:ascii="Times New Roman" w:hAnsi="Times New Roman" w:cs="Times New Roman"/>
          <w:color w:val="FF0000"/>
        </w:rPr>
        <w:t xml:space="preserve">of taxonomically </w:t>
      </w:r>
      <w:r w:rsidR="005D068B" w:rsidRPr="005D068B">
        <w:rPr>
          <w:rFonts w:ascii="Times New Roman" w:hAnsi="Times New Roman" w:cs="Times New Roman"/>
          <w:color w:val="FF0000"/>
        </w:rPr>
        <w:t>well-</w:t>
      </w:r>
      <w:r w:rsidR="00CB6C01" w:rsidRPr="005D068B">
        <w:rPr>
          <w:rFonts w:ascii="Times New Roman" w:hAnsi="Times New Roman" w:cs="Times New Roman"/>
          <w:color w:val="FF0000"/>
        </w:rPr>
        <w:t>sampled</w:t>
      </w:r>
      <w:r w:rsidR="005D068B">
        <w:rPr>
          <w:rFonts w:ascii="Times New Roman" w:hAnsi="Times New Roman" w:cs="Times New Roman"/>
          <w:color w:val="FF0000"/>
        </w:rPr>
        <w:t>,</w:t>
      </w:r>
      <w:r w:rsidR="00CB6C01" w:rsidRPr="005D068B">
        <w:rPr>
          <w:rFonts w:ascii="Times New Roman" w:hAnsi="Times New Roman" w:cs="Times New Roman"/>
          <w:color w:val="FF0000"/>
        </w:rPr>
        <w:t xml:space="preserve"> multi-locus </w:t>
      </w:r>
      <w:r w:rsidR="00CB6C01">
        <w:rPr>
          <w:rFonts w:ascii="Times New Roman" w:hAnsi="Times New Roman" w:cs="Times New Roman"/>
        </w:rPr>
        <w:t xml:space="preserve">host and symbiont phylogenies, ideally taking phylogenetic uncertainty into account, will provide a powerful platform on which to base further analyses. </w:t>
      </w:r>
      <w:r w:rsidR="00CB6C01" w:rsidRPr="00CB6C01">
        <w:rPr>
          <w:rFonts w:ascii="Times New Roman" w:hAnsi="Times New Roman" w:cs="Times New Roman"/>
          <w:color w:val="FF0000"/>
        </w:rPr>
        <w:t xml:space="preserve">**summing up couple of </w:t>
      </w:r>
      <w:proofErr w:type="gramStart"/>
      <w:r w:rsidR="00CB6C01" w:rsidRPr="00CB6C01">
        <w:rPr>
          <w:rFonts w:ascii="Times New Roman" w:hAnsi="Times New Roman" w:cs="Times New Roman"/>
          <w:color w:val="FF0000"/>
        </w:rPr>
        <w:t>lines?*</w:t>
      </w:r>
      <w:proofErr w:type="gramEnd"/>
      <w:r w:rsidR="00CB6C01" w:rsidRPr="00CB6C01">
        <w:rPr>
          <w:rFonts w:ascii="Times New Roman" w:hAnsi="Times New Roman" w:cs="Times New Roman"/>
          <w:color w:val="FF0000"/>
        </w:rPr>
        <w:t>*</w:t>
      </w:r>
    </w:p>
    <w:p w14:paraId="3DEAFEFE" w14:textId="77777777" w:rsidR="00DA0CCB" w:rsidRPr="00EF1AEC" w:rsidRDefault="00DA0CCB" w:rsidP="00557DC5">
      <w:pPr>
        <w:spacing w:line="480" w:lineRule="auto"/>
        <w:rPr>
          <w:rFonts w:ascii="Times New Roman" w:hAnsi="Times New Roman" w:cs="Times New Roman"/>
          <w:u w:val="single"/>
        </w:rPr>
      </w:pPr>
    </w:p>
    <w:p w14:paraId="3F8858E6" w14:textId="27F809CD" w:rsidR="0004684A" w:rsidRDefault="00115F3B" w:rsidP="00557DC5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  <w:r w:rsidRPr="00EF1AEC">
        <w:rPr>
          <w:rFonts w:ascii="Times New Roman" w:hAnsi="Times New Roman" w:cs="Times New Roman"/>
          <w:b/>
          <w:sz w:val="32"/>
          <w:szCs w:val="32"/>
        </w:rPr>
        <w:t>Methods</w:t>
      </w:r>
    </w:p>
    <w:p w14:paraId="384AA4E5" w14:textId="77777777" w:rsidR="003B365F" w:rsidRPr="00EF1AEC" w:rsidRDefault="003B365F" w:rsidP="00557DC5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</w:p>
    <w:p w14:paraId="751FEF14" w14:textId="28D4D477" w:rsidR="00886585" w:rsidRPr="00EF1AEC" w:rsidRDefault="00886585" w:rsidP="00557DC5">
      <w:pPr>
        <w:spacing w:line="480" w:lineRule="auto"/>
        <w:rPr>
          <w:rFonts w:ascii="Times New Roman" w:hAnsi="Times New Roman" w:cs="Times New Roman"/>
          <w:b/>
        </w:rPr>
      </w:pPr>
      <w:r w:rsidRPr="00EF1AEC">
        <w:rPr>
          <w:rFonts w:ascii="Times New Roman" w:hAnsi="Times New Roman" w:cs="Times New Roman"/>
          <w:b/>
        </w:rPr>
        <w:t>Measures of host-symbiont phylogenetic congruence</w:t>
      </w:r>
    </w:p>
    <w:p w14:paraId="0437F30B" w14:textId="77777777" w:rsidR="003B365F" w:rsidRDefault="003B365F" w:rsidP="00557DC5">
      <w:pPr>
        <w:spacing w:line="480" w:lineRule="auto"/>
        <w:rPr>
          <w:rFonts w:ascii="Times New Roman" w:hAnsi="Times New Roman" w:cs="Times New Roman"/>
          <w:b/>
        </w:rPr>
      </w:pPr>
    </w:p>
    <w:p w14:paraId="72A4D1DB" w14:textId="449F399B" w:rsidR="00927DD6" w:rsidRPr="00927DD6" w:rsidRDefault="00927DD6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-More detailed description of how the tests for phylogenetic congruence work.</w:t>
      </w:r>
    </w:p>
    <w:p w14:paraId="2963EA75" w14:textId="77777777" w:rsidR="003B365F" w:rsidRPr="00EF1AEC" w:rsidRDefault="003B365F" w:rsidP="00557DC5">
      <w:pPr>
        <w:spacing w:line="480" w:lineRule="auto"/>
        <w:rPr>
          <w:rFonts w:ascii="Times New Roman" w:hAnsi="Times New Roman" w:cs="Times New Roman"/>
          <w:b/>
        </w:rPr>
      </w:pPr>
    </w:p>
    <w:p w14:paraId="301CC948" w14:textId="6523B89E" w:rsidR="00557DC5" w:rsidRPr="00EF1AEC" w:rsidRDefault="00886585" w:rsidP="00557DC5">
      <w:pPr>
        <w:spacing w:line="480" w:lineRule="auto"/>
        <w:rPr>
          <w:rFonts w:ascii="Times New Roman" w:hAnsi="Times New Roman" w:cs="Times New Roman"/>
          <w:b/>
        </w:rPr>
      </w:pPr>
      <w:r w:rsidRPr="00EF1AEC">
        <w:rPr>
          <w:rFonts w:ascii="Times New Roman" w:hAnsi="Times New Roman" w:cs="Times New Roman"/>
          <w:b/>
        </w:rPr>
        <w:t>Data collection</w:t>
      </w:r>
    </w:p>
    <w:p w14:paraId="1DBE9498" w14:textId="77777777" w:rsidR="00927DD6" w:rsidRDefault="00927DD6" w:rsidP="00557DC5">
      <w:pPr>
        <w:spacing w:line="480" w:lineRule="auto"/>
        <w:rPr>
          <w:rFonts w:ascii="Times New Roman" w:hAnsi="Times New Roman" w:cs="Times New Roman"/>
        </w:rPr>
      </w:pPr>
    </w:p>
    <w:p w14:paraId="73D9D002" w14:textId="55380497" w:rsidR="00886585" w:rsidRPr="00927DD6" w:rsidRDefault="00927DD6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-How the literature was searched systematically.</w:t>
      </w:r>
      <w:r w:rsidR="006E0518">
        <w:rPr>
          <w:rFonts w:ascii="Times New Roman" w:hAnsi="Times New Roman" w:cs="Times New Roman"/>
        </w:rPr>
        <w:t xml:space="preserve"> At the macroevolutionary scale (i.e. discounting within-species studies)</w:t>
      </w:r>
    </w:p>
    <w:p w14:paraId="72D62F35" w14:textId="10B882EC" w:rsidR="003B365F" w:rsidRPr="00E25AAB" w:rsidRDefault="00927DD6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733AF4">
        <w:rPr>
          <w:rFonts w:ascii="Times New Roman" w:hAnsi="Times New Roman" w:cs="Times New Roman"/>
        </w:rPr>
        <w:t xml:space="preserve">How data were categorised e.g. </w:t>
      </w:r>
      <w:r w:rsidR="0010450D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lassification of the m</w:t>
      </w:r>
      <w:r w:rsidR="00E25AAB" w:rsidRPr="00E25AAB">
        <w:rPr>
          <w:rFonts w:ascii="Times New Roman" w:hAnsi="Times New Roman" w:cs="Times New Roman"/>
        </w:rPr>
        <w:t>ode of symbioses was</w:t>
      </w:r>
      <w:r w:rsidR="00E25AAB">
        <w:rPr>
          <w:rFonts w:ascii="Times New Roman" w:hAnsi="Times New Roman" w:cs="Times New Roman"/>
        </w:rPr>
        <w:t xml:space="preserve"> taken from the authors. In cases where this was not mentioned, the literature was consulted.</w:t>
      </w:r>
    </w:p>
    <w:p w14:paraId="23BCF8BF" w14:textId="77777777" w:rsidR="003B365F" w:rsidRPr="00EF1AEC" w:rsidRDefault="003B365F" w:rsidP="00557DC5">
      <w:pPr>
        <w:spacing w:line="480" w:lineRule="auto"/>
        <w:rPr>
          <w:rFonts w:ascii="Times New Roman" w:hAnsi="Times New Roman" w:cs="Times New Roman"/>
          <w:b/>
        </w:rPr>
      </w:pPr>
    </w:p>
    <w:p w14:paraId="46D10B93" w14:textId="6E250B05" w:rsidR="00886585" w:rsidRPr="00EF1AEC" w:rsidRDefault="00886585" w:rsidP="00557DC5">
      <w:pPr>
        <w:spacing w:line="480" w:lineRule="auto"/>
        <w:rPr>
          <w:rFonts w:ascii="Times New Roman" w:hAnsi="Times New Roman" w:cs="Times New Roman"/>
          <w:b/>
        </w:rPr>
      </w:pPr>
      <w:r w:rsidRPr="00EF1AEC">
        <w:rPr>
          <w:rFonts w:ascii="Times New Roman" w:hAnsi="Times New Roman" w:cs="Times New Roman"/>
          <w:b/>
        </w:rPr>
        <w:t>Meta-analysis</w:t>
      </w:r>
    </w:p>
    <w:p w14:paraId="341AC3D6" w14:textId="77777777" w:rsidR="003B365F" w:rsidRDefault="003B365F" w:rsidP="00557DC5">
      <w:pPr>
        <w:spacing w:line="480" w:lineRule="auto"/>
        <w:rPr>
          <w:rFonts w:ascii="Times New Roman" w:hAnsi="Times New Roman" w:cs="Times New Roman"/>
          <w:u w:val="single"/>
        </w:rPr>
      </w:pPr>
    </w:p>
    <w:p w14:paraId="40808234" w14:textId="10C69CD5" w:rsidR="00927DD6" w:rsidRPr="00927DD6" w:rsidRDefault="00927DD6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-How done, how bias avoided, etc.</w:t>
      </w:r>
    </w:p>
    <w:p w14:paraId="300687C0" w14:textId="77777777" w:rsidR="00927DD6" w:rsidRPr="00EF1AEC" w:rsidRDefault="00927DD6" w:rsidP="00557DC5">
      <w:pPr>
        <w:spacing w:line="480" w:lineRule="auto"/>
        <w:rPr>
          <w:rFonts w:ascii="Times New Roman" w:hAnsi="Times New Roman" w:cs="Times New Roman"/>
          <w:u w:val="single"/>
        </w:rPr>
      </w:pPr>
    </w:p>
    <w:p w14:paraId="2A1B9FDE" w14:textId="74F07109" w:rsidR="0004684A" w:rsidRPr="00EF1AEC" w:rsidRDefault="0004684A" w:rsidP="0004684A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  <w:r w:rsidRPr="00EF1AEC">
        <w:rPr>
          <w:rFonts w:ascii="Times New Roman" w:hAnsi="Times New Roman" w:cs="Times New Roman"/>
          <w:b/>
          <w:sz w:val="32"/>
          <w:szCs w:val="32"/>
        </w:rPr>
        <w:t>Data availability</w:t>
      </w:r>
    </w:p>
    <w:p w14:paraId="7DD0E1FE" w14:textId="77777777" w:rsidR="0004684A" w:rsidRDefault="0004684A" w:rsidP="00557DC5">
      <w:pPr>
        <w:spacing w:line="480" w:lineRule="auto"/>
        <w:rPr>
          <w:rFonts w:ascii="Times New Roman" w:hAnsi="Times New Roman" w:cs="Times New Roman"/>
        </w:rPr>
      </w:pPr>
    </w:p>
    <w:p w14:paraId="3FDC4984" w14:textId="5595394A" w:rsidR="00472426" w:rsidRDefault="003B365F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copy of the dataset analysed in this study is included </w:t>
      </w:r>
      <w:r w:rsidR="00472426">
        <w:rPr>
          <w:rFonts w:ascii="Times New Roman" w:hAnsi="Times New Roman" w:cs="Times New Roman"/>
        </w:rPr>
        <w:t>in the supplementary information.</w:t>
      </w:r>
    </w:p>
    <w:p w14:paraId="3AA135AE" w14:textId="77777777" w:rsidR="00472426" w:rsidRPr="00EF1AEC" w:rsidRDefault="00472426" w:rsidP="00557DC5">
      <w:pPr>
        <w:spacing w:line="480" w:lineRule="auto"/>
        <w:rPr>
          <w:rFonts w:ascii="Times New Roman" w:hAnsi="Times New Roman" w:cs="Times New Roman"/>
        </w:rPr>
      </w:pPr>
    </w:p>
    <w:p w14:paraId="35A0B0FE" w14:textId="076A93CF" w:rsidR="0004684A" w:rsidRDefault="0004684A" w:rsidP="00557DC5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  <w:r w:rsidRPr="00EF1AEC">
        <w:rPr>
          <w:rFonts w:ascii="Times New Roman" w:hAnsi="Times New Roman" w:cs="Times New Roman"/>
          <w:b/>
          <w:sz w:val="32"/>
          <w:szCs w:val="32"/>
        </w:rPr>
        <w:t>Author information</w:t>
      </w:r>
    </w:p>
    <w:p w14:paraId="5DE592CA" w14:textId="77777777" w:rsidR="00511132" w:rsidRPr="00EF1AEC" w:rsidRDefault="00511132" w:rsidP="00557DC5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</w:p>
    <w:p w14:paraId="15EA4796" w14:textId="77777777" w:rsidR="0004684A" w:rsidRPr="00EF1AEC" w:rsidRDefault="0004684A" w:rsidP="0004684A">
      <w:pPr>
        <w:spacing w:line="480" w:lineRule="auto"/>
        <w:rPr>
          <w:rFonts w:ascii="Times New Roman" w:hAnsi="Times New Roman" w:cs="Times New Roman"/>
          <w:b/>
        </w:rPr>
      </w:pPr>
      <w:r w:rsidRPr="00EF1AEC">
        <w:rPr>
          <w:rFonts w:ascii="Times New Roman" w:hAnsi="Times New Roman" w:cs="Times New Roman"/>
          <w:b/>
        </w:rPr>
        <w:t>Affiliations</w:t>
      </w:r>
    </w:p>
    <w:p w14:paraId="405C9E1F" w14:textId="77777777" w:rsidR="0004684A" w:rsidRPr="00EF1AEC" w:rsidRDefault="0004684A" w:rsidP="0004684A">
      <w:pPr>
        <w:spacing w:line="480" w:lineRule="auto"/>
        <w:rPr>
          <w:rFonts w:ascii="Times New Roman" w:hAnsi="Times New Roman" w:cs="Times New Roman"/>
        </w:rPr>
      </w:pPr>
    </w:p>
    <w:p w14:paraId="7D04D509" w14:textId="77777777" w:rsidR="00EF1AEC" w:rsidRPr="00EF1AEC" w:rsidRDefault="00EF1AEC" w:rsidP="00EF1AEC">
      <w:pPr>
        <w:spacing w:line="480" w:lineRule="auto"/>
        <w:rPr>
          <w:rFonts w:ascii="Times New Roman" w:hAnsi="Times New Roman" w:cs="Times New Roman"/>
        </w:rPr>
      </w:pPr>
      <w:r w:rsidRPr="00EF1AEC">
        <w:rPr>
          <w:rFonts w:ascii="Times New Roman" w:hAnsi="Times New Roman" w:cs="Times New Roman"/>
        </w:rPr>
        <w:t>Alexander Hayward</w:t>
      </w:r>
      <w:r w:rsidRPr="00EF1AEC">
        <w:rPr>
          <w:rFonts w:ascii="Times New Roman" w:hAnsi="Times New Roman" w:cs="Times New Roman"/>
          <w:vertAlign w:val="superscript"/>
        </w:rPr>
        <w:t>1</w:t>
      </w:r>
      <w:r w:rsidRPr="00EF1AEC">
        <w:rPr>
          <w:rFonts w:ascii="Times New Roman" w:hAnsi="Times New Roman" w:cs="Times New Roman"/>
        </w:rPr>
        <w:t>, Robert Poulin</w:t>
      </w:r>
      <w:r w:rsidRPr="00EF1AEC">
        <w:rPr>
          <w:rFonts w:ascii="Times New Roman" w:hAnsi="Times New Roman" w:cs="Times New Roman"/>
          <w:vertAlign w:val="superscript"/>
        </w:rPr>
        <w:t>2</w:t>
      </w:r>
      <w:r w:rsidRPr="00EF1AEC">
        <w:rPr>
          <w:rFonts w:ascii="Times New Roman" w:hAnsi="Times New Roman" w:cs="Times New Roman"/>
        </w:rPr>
        <w:t>, Shinichi Nakagawa</w:t>
      </w:r>
      <w:r w:rsidRPr="00EF1AEC">
        <w:rPr>
          <w:rFonts w:ascii="Times New Roman" w:hAnsi="Times New Roman" w:cs="Times New Roman"/>
          <w:vertAlign w:val="superscript"/>
        </w:rPr>
        <w:t>3</w:t>
      </w:r>
    </w:p>
    <w:p w14:paraId="3D6DB6BA" w14:textId="77777777" w:rsidR="00EF1AEC" w:rsidRPr="00EF1AEC" w:rsidRDefault="00EF1AEC" w:rsidP="00EF1AEC">
      <w:pPr>
        <w:spacing w:line="480" w:lineRule="auto"/>
        <w:rPr>
          <w:rFonts w:ascii="Times New Roman" w:hAnsi="Times New Roman" w:cs="Times New Roman"/>
        </w:rPr>
      </w:pPr>
    </w:p>
    <w:p w14:paraId="3507CC2C" w14:textId="69767608" w:rsidR="00EF1AEC" w:rsidRDefault="00EF1AEC" w:rsidP="00EF1AEC">
      <w:pPr>
        <w:spacing w:line="480" w:lineRule="auto"/>
        <w:rPr>
          <w:rFonts w:ascii="Times New Roman" w:hAnsi="Times New Roman" w:cs="Times New Roman"/>
        </w:rPr>
      </w:pPr>
      <w:r w:rsidRPr="00EF1AEC">
        <w:rPr>
          <w:rFonts w:ascii="Times New Roman" w:hAnsi="Times New Roman" w:cs="Times New Roman"/>
          <w:vertAlign w:val="superscript"/>
        </w:rPr>
        <w:t xml:space="preserve">1 </w:t>
      </w:r>
      <w:r w:rsidRPr="00EF1AEC">
        <w:rPr>
          <w:rFonts w:ascii="Times New Roman" w:hAnsi="Times New Roman" w:cs="Times New Roman"/>
        </w:rPr>
        <w:t>Centre for Ecology and Conservation, University of Exeter, Penryn Campus, Penryn, TR10 9FE, Cornwall, UK</w:t>
      </w:r>
      <w:r w:rsidR="00511132">
        <w:rPr>
          <w:rFonts w:ascii="Times New Roman" w:hAnsi="Times New Roman" w:cs="Times New Roman"/>
        </w:rPr>
        <w:t>.</w:t>
      </w:r>
    </w:p>
    <w:p w14:paraId="0EA4D52D" w14:textId="77777777" w:rsidR="00511132" w:rsidRPr="00EF1AEC" w:rsidRDefault="00511132" w:rsidP="00EF1AEC">
      <w:pPr>
        <w:spacing w:line="480" w:lineRule="auto"/>
        <w:rPr>
          <w:rFonts w:ascii="Times New Roman" w:hAnsi="Times New Roman" w:cs="Times New Roman"/>
        </w:rPr>
      </w:pPr>
    </w:p>
    <w:p w14:paraId="07307C38" w14:textId="3FA0B3C4" w:rsidR="00EF1AEC" w:rsidRDefault="00EF1AEC" w:rsidP="00EF1AEC">
      <w:pPr>
        <w:spacing w:line="480" w:lineRule="auto"/>
        <w:rPr>
          <w:rFonts w:ascii="Times New Roman" w:hAnsi="Times New Roman" w:cs="Times New Roman"/>
        </w:rPr>
      </w:pPr>
      <w:r w:rsidRPr="00EF1AEC">
        <w:rPr>
          <w:rFonts w:ascii="Times New Roman" w:hAnsi="Times New Roman" w:cs="Times New Roman"/>
          <w:vertAlign w:val="superscript"/>
        </w:rPr>
        <w:lastRenderedPageBreak/>
        <w:t>2</w:t>
      </w:r>
      <w:r w:rsidRPr="00EF1AEC">
        <w:rPr>
          <w:rFonts w:ascii="Times New Roman" w:hAnsi="Times New Roman" w:cs="Times New Roman"/>
        </w:rPr>
        <w:t xml:space="preserve"> Department of Zoology, University of Otago, P.O. Box 56, Dunedin, 9054, New Zealand</w:t>
      </w:r>
      <w:r w:rsidR="00511132">
        <w:rPr>
          <w:rFonts w:ascii="Times New Roman" w:hAnsi="Times New Roman" w:cs="Times New Roman"/>
        </w:rPr>
        <w:t>.</w:t>
      </w:r>
    </w:p>
    <w:p w14:paraId="7F9FF5F4" w14:textId="77777777" w:rsidR="00511132" w:rsidRPr="00EF1AEC" w:rsidRDefault="00511132" w:rsidP="00EF1AEC">
      <w:pPr>
        <w:spacing w:line="480" w:lineRule="auto"/>
        <w:rPr>
          <w:rFonts w:ascii="Times New Roman" w:hAnsi="Times New Roman" w:cs="Times New Roman"/>
        </w:rPr>
      </w:pPr>
    </w:p>
    <w:p w14:paraId="6A1A27B7" w14:textId="5ADEC634" w:rsidR="00EF1AEC" w:rsidRPr="00EF1AEC" w:rsidRDefault="00EF1AEC" w:rsidP="00EF1AEC">
      <w:pPr>
        <w:spacing w:line="480" w:lineRule="auto"/>
        <w:rPr>
          <w:rFonts w:ascii="Times New Roman" w:hAnsi="Times New Roman" w:cs="Times New Roman"/>
        </w:rPr>
      </w:pPr>
      <w:r w:rsidRPr="00EF1AEC">
        <w:rPr>
          <w:rFonts w:ascii="Times New Roman" w:hAnsi="Times New Roman" w:cs="Times New Roman"/>
          <w:vertAlign w:val="superscript"/>
        </w:rPr>
        <w:t xml:space="preserve">3 </w:t>
      </w:r>
      <w:r w:rsidRPr="00EF1AEC">
        <w:rPr>
          <w:rFonts w:ascii="Times New Roman" w:hAnsi="Times New Roman" w:cs="Times New Roman"/>
        </w:rPr>
        <w:t>Evolution &amp; Ecology Research Centre, School of Biological, Earth &amp; Environmental Sciences, University of New South Wales, Sydney NSW 2052, Australia</w:t>
      </w:r>
      <w:r w:rsidR="00511132">
        <w:rPr>
          <w:rFonts w:ascii="Times New Roman" w:hAnsi="Times New Roman" w:cs="Times New Roman"/>
        </w:rPr>
        <w:t>.</w:t>
      </w:r>
    </w:p>
    <w:p w14:paraId="54FFE3FA" w14:textId="77777777" w:rsidR="0004684A" w:rsidRDefault="0004684A" w:rsidP="0004684A">
      <w:pPr>
        <w:spacing w:line="480" w:lineRule="auto"/>
        <w:rPr>
          <w:rFonts w:ascii="Times New Roman" w:hAnsi="Times New Roman" w:cs="Times New Roman"/>
        </w:rPr>
      </w:pPr>
    </w:p>
    <w:p w14:paraId="2ED31C90" w14:textId="4D3F60C4" w:rsidR="008968E6" w:rsidRPr="008968E6" w:rsidRDefault="008968E6" w:rsidP="0004684A">
      <w:pPr>
        <w:spacing w:line="480" w:lineRule="auto"/>
        <w:rPr>
          <w:rFonts w:ascii="Times New Roman" w:hAnsi="Times New Roman" w:cs="Times New Roman"/>
          <w:b/>
        </w:rPr>
      </w:pPr>
      <w:r w:rsidRPr="00EF1AEC">
        <w:rPr>
          <w:rFonts w:ascii="Times New Roman" w:hAnsi="Times New Roman" w:cs="Times New Roman"/>
          <w:b/>
        </w:rPr>
        <w:t>Contributions</w:t>
      </w:r>
    </w:p>
    <w:p w14:paraId="7B832AD7" w14:textId="77777777" w:rsidR="008968E6" w:rsidRDefault="008968E6" w:rsidP="0004684A">
      <w:pPr>
        <w:spacing w:line="480" w:lineRule="auto"/>
        <w:rPr>
          <w:rFonts w:ascii="Times New Roman" w:hAnsi="Times New Roman" w:cs="Times New Roman"/>
        </w:rPr>
      </w:pPr>
    </w:p>
    <w:p w14:paraId="5806C886" w14:textId="6C85EBAC" w:rsidR="008968E6" w:rsidRDefault="008968E6" w:rsidP="0004684A">
      <w:pPr>
        <w:spacing w:line="480" w:lineRule="auto"/>
        <w:rPr>
          <w:rFonts w:ascii="Times New Roman" w:hAnsi="Times New Roman" w:cs="Times New Roman"/>
        </w:rPr>
      </w:pPr>
      <w:commentRangeStart w:id="71"/>
      <w:r>
        <w:rPr>
          <w:rFonts w:ascii="Times New Roman" w:hAnsi="Times New Roman" w:cs="Times New Roman"/>
        </w:rPr>
        <w:t>RP conceived the study</w:t>
      </w:r>
      <w:r w:rsidR="00DD3616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8F31EF">
        <w:rPr>
          <w:rFonts w:ascii="Times New Roman" w:hAnsi="Times New Roman" w:cs="Times New Roman"/>
        </w:rPr>
        <w:t>All authors</w:t>
      </w:r>
      <w:r>
        <w:rPr>
          <w:rFonts w:ascii="Times New Roman" w:hAnsi="Times New Roman" w:cs="Times New Roman"/>
        </w:rPr>
        <w:t xml:space="preserve"> designed the study. SN performed the analyses. AH collected the data and drafted the manuscript</w:t>
      </w:r>
      <w:r w:rsidR="00927DD6">
        <w:rPr>
          <w:rFonts w:ascii="Times New Roman" w:hAnsi="Times New Roman" w:cs="Times New Roman"/>
        </w:rPr>
        <w:t>, and RP and SN provided comments and contributed to the final manuscript</w:t>
      </w:r>
      <w:r>
        <w:rPr>
          <w:rFonts w:ascii="Times New Roman" w:hAnsi="Times New Roman" w:cs="Times New Roman"/>
        </w:rPr>
        <w:t>.</w:t>
      </w:r>
      <w:commentRangeEnd w:id="71"/>
      <w:r w:rsidR="00DA1F6D">
        <w:rPr>
          <w:rStyle w:val="CommentReference"/>
        </w:rPr>
        <w:commentReference w:id="71"/>
      </w:r>
      <w:r w:rsidR="008F31EF">
        <w:rPr>
          <w:rFonts w:ascii="Times New Roman" w:hAnsi="Times New Roman" w:cs="Times New Roman"/>
        </w:rPr>
        <w:t xml:space="preserve"> </w:t>
      </w:r>
    </w:p>
    <w:p w14:paraId="0EB52951" w14:textId="77777777" w:rsidR="008968E6" w:rsidRPr="00EF1AEC" w:rsidRDefault="008968E6" w:rsidP="0004684A">
      <w:pPr>
        <w:spacing w:line="480" w:lineRule="auto"/>
        <w:rPr>
          <w:rFonts w:ascii="Times New Roman" w:hAnsi="Times New Roman" w:cs="Times New Roman"/>
        </w:rPr>
      </w:pPr>
    </w:p>
    <w:p w14:paraId="7BF80B98" w14:textId="77777777" w:rsidR="0004684A" w:rsidRDefault="0004684A" w:rsidP="0004684A">
      <w:pPr>
        <w:spacing w:line="480" w:lineRule="auto"/>
        <w:rPr>
          <w:rFonts w:ascii="Times New Roman" w:hAnsi="Times New Roman" w:cs="Times New Roman"/>
          <w:b/>
        </w:rPr>
      </w:pPr>
      <w:r w:rsidRPr="00EF1AEC">
        <w:rPr>
          <w:rFonts w:ascii="Times New Roman" w:hAnsi="Times New Roman" w:cs="Times New Roman"/>
          <w:b/>
        </w:rPr>
        <w:t>Competing interests</w:t>
      </w:r>
    </w:p>
    <w:p w14:paraId="59B5674B" w14:textId="77777777" w:rsidR="00F93046" w:rsidRPr="00EF1AEC" w:rsidRDefault="00F93046" w:rsidP="0004684A">
      <w:pPr>
        <w:spacing w:line="480" w:lineRule="auto"/>
        <w:rPr>
          <w:rFonts w:ascii="Times New Roman" w:hAnsi="Times New Roman" w:cs="Times New Roman"/>
          <w:b/>
        </w:rPr>
      </w:pPr>
    </w:p>
    <w:p w14:paraId="75E1BABB" w14:textId="6BBEC9C2" w:rsidR="0004684A" w:rsidRPr="00EF1AEC" w:rsidRDefault="0004684A" w:rsidP="0004684A">
      <w:pPr>
        <w:spacing w:line="480" w:lineRule="auto"/>
        <w:rPr>
          <w:rFonts w:ascii="Times New Roman" w:hAnsi="Times New Roman" w:cs="Times New Roman"/>
        </w:rPr>
      </w:pPr>
      <w:r w:rsidRPr="00EF1AEC">
        <w:rPr>
          <w:rFonts w:ascii="Times New Roman" w:hAnsi="Times New Roman" w:cs="Times New Roman"/>
        </w:rPr>
        <w:t>The authors declare no competing interests.</w:t>
      </w:r>
    </w:p>
    <w:p w14:paraId="594F40BF" w14:textId="77777777" w:rsidR="0004684A" w:rsidRPr="00EF1AEC" w:rsidRDefault="0004684A" w:rsidP="0004684A">
      <w:pPr>
        <w:spacing w:line="480" w:lineRule="auto"/>
        <w:rPr>
          <w:rFonts w:ascii="Times New Roman" w:hAnsi="Times New Roman" w:cs="Times New Roman"/>
        </w:rPr>
      </w:pPr>
    </w:p>
    <w:p w14:paraId="45806DC6" w14:textId="07456CAD" w:rsidR="0004684A" w:rsidRDefault="0004684A" w:rsidP="0004684A">
      <w:pPr>
        <w:spacing w:line="480" w:lineRule="auto"/>
        <w:rPr>
          <w:rFonts w:ascii="Times New Roman" w:hAnsi="Times New Roman" w:cs="Times New Roman"/>
          <w:b/>
        </w:rPr>
      </w:pPr>
      <w:r w:rsidRPr="00EF1AEC">
        <w:rPr>
          <w:rFonts w:ascii="Times New Roman" w:hAnsi="Times New Roman" w:cs="Times New Roman"/>
          <w:b/>
        </w:rPr>
        <w:t>Corresponding author</w:t>
      </w:r>
    </w:p>
    <w:p w14:paraId="6E611220" w14:textId="77777777" w:rsidR="003B365F" w:rsidRPr="00EF1AEC" w:rsidRDefault="003B365F" w:rsidP="0004684A">
      <w:pPr>
        <w:spacing w:line="480" w:lineRule="auto"/>
        <w:rPr>
          <w:rFonts w:ascii="Times New Roman" w:hAnsi="Times New Roman" w:cs="Times New Roman"/>
          <w:b/>
        </w:rPr>
      </w:pPr>
    </w:p>
    <w:p w14:paraId="178F42BB" w14:textId="032D208E" w:rsidR="0004684A" w:rsidRDefault="00F93046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Correspondence </w:t>
      </w:r>
      <w:proofErr w:type="gramStart"/>
      <w:r>
        <w:rPr>
          <w:rFonts w:ascii="Times New Roman" w:hAnsi="Times New Roman" w:cs="Times New Roman"/>
        </w:rPr>
        <w:t xml:space="preserve">to </w:t>
      </w:r>
      <w:commentRangeStart w:id="72"/>
      <w:r>
        <w:rPr>
          <w:rFonts w:ascii="Times New Roman" w:hAnsi="Times New Roman" w:cs="Times New Roman"/>
        </w:rPr>
        <w:t>?</w:t>
      </w:r>
      <w:commentRangeEnd w:id="72"/>
      <w:proofErr w:type="gramEnd"/>
      <w:r>
        <w:rPr>
          <w:rStyle w:val="CommentReference"/>
        </w:rPr>
        <w:commentReference w:id="72"/>
      </w:r>
    </w:p>
    <w:p w14:paraId="2AE741F7" w14:textId="77777777" w:rsidR="00F93046" w:rsidRDefault="00F93046" w:rsidP="00557DC5">
      <w:pPr>
        <w:spacing w:line="480" w:lineRule="auto"/>
        <w:rPr>
          <w:rFonts w:ascii="Times New Roman" w:hAnsi="Times New Roman" w:cs="Times New Roman"/>
        </w:rPr>
      </w:pPr>
    </w:p>
    <w:p w14:paraId="2D6E0BAD" w14:textId="1BD18CDD" w:rsidR="0070044E" w:rsidRPr="009A61AC" w:rsidRDefault="0070044E" w:rsidP="00557DC5">
      <w:pPr>
        <w:spacing w:line="480" w:lineRule="auto"/>
        <w:rPr>
          <w:rFonts w:ascii="Times New Roman" w:hAnsi="Times New Roman" w:cs="Times New Roman"/>
          <w:b/>
        </w:rPr>
      </w:pPr>
      <w:r w:rsidRPr="009A61AC">
        <w:rPr>
          <w:rFonts w:ascii="Times New Roman" w:hAnsi="Times New Roman" w:cs="Times New Roman"/>
          <w:b/>
        </w:rPr>
        <w:t>Supplementary Information</w:t>
      </w:r>
    </w:p>
    <w:p w14:paraId="00D23896" w14:textId="5CA98102" w:rsidR="0070044E" w:rsidRDefault="0070044E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-Data table of mined information from </w:t>
      </w:r>
      <w:proofErr w:type="spellStart"/>
      <w:r>
        <w:rPr>
          <w:rFonts w:ascii="Times New Roman" w:hAnsi="Times New Roman" w:cs="Times New Roman"/>
        </w:rPr>
        <w:t>cophylogeny</w:t>
      </w:r>
      <w:proofErr w:type="spellEnd"/>
      <w:r>
        <w:rPr>
          <w:rFonts w:ascii="Times New Roman" w:hAnsi="Times New Roman" w:cs="Times New Roman"/>
        </w:rPr>
        <w:t xml:space="preserve"> studies.</w:t>
      </w:r>
    </w:p>
    <w:p w14:paraId="7756FC30" w14:textId="0ACCB5DF" w:rsidR="0070044E" w:rsidRDefault="0070044E" w:rsidP="00557DC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-All figures and tables from Shinichi’s Analysis document.</w:t>
      </w:r>
    </w:p>
    <w:p w14:paraId="695BEFDC" w14:textId="77777777" w:rsidR="0070044E" w:rsidRPr="00EF1AEC" w:rsidRDefault="0070044E" w:rsidP="00557DC5">
      <w:pPr>
        <w:spacing w:line="480" w:lineRule="auto"/>
        <w:rPr>
          <w:rFonts w:ascii="Times New Roman" w:hAnsi="Times New Roman" w:cs="Times New Roman"/>
        </w:rPr>
      </w:pPr>
    </w:p>
    <w:p w14:paraId="0231CB0C" w14:textId="5EB0F649" w:rsidR="00680CE4" w:rsidRPr="00EF1AEC" w:rsidRDefault="00680CE4" w:rsidP="00557DC5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  <w:commentRangeStart w:id="73"/>
      <w:r w:rsidRPr="00EF1AEC">
        <w:rPr>
          <w:rFonts w:ascii="Times New Roman" w:hAnsi="Times New Roman" w:cs="Times New Roman"/>
          <w:b/>
          <w:sz w:val="32"/>
          <w:szCs w:val="32"/>
        </w:rPr>
        <w:t>R</w:t>
      </w:r>
      <w:r w:rsidR="0004684A" w:rsidRPr="00EF1AEC">
        <w:rPr>
          <w:rFonts w:ascii="Times New Roman" w:hAnsi="Times New Roman" w:cs="Times New Roman"/>
          <w:b/>
          <w:sz w:val="32"/>
          <w:szCs w:val="32"/>
        </w:rPr>
        <w:t>eferences</w:t>
      </w:r>
      <w:commentRangeEnd w:id="73"/>
      <w:r w:rsidR="00AB0670" w:rsidRPr="00EF1AEC">
        <w:rPr>
          <w:rStyle w:val="CommentReference"/>
          <w:rFonts w:ascii="Times New Roman" w:hAnsi="Times New Roman" w:cs="Times New Roman"/>
          <w:b/>
          <w:sz w:val="32"/>
          <w:szCs w:val="32"/>
        </w:rPr>
        <w:commentReference w:id="73"/>
      </w:r>
    </w:p>
    <w:p w14:paraId="3E36C669" w14:textId="77777777" w:rsidR="007E3421" w:rsidRPr="007E3421" w:rsidRDefault="00F67AF1" w:rsidP="007E3421">
      <w:pPr>
        <w:pStyle w:val="EndNoteBibliography"/>
        <w:ind w:left="720" w:hanging="720"/>
        <w:rPr>
          <w:noProof/>
        </w:rPr>
      </w:pPr>
      <w:r w:rsidRPr="00EF1AEC">
        <w:lastRenderedPageBreak/>
        <w:fldChar w:fldCharType="begin"/>
      </w:r>
      <w:r w:rsidRPr="00EF1AEC">
        <w:instrText xml:space="preserve"> ADDIN EN.REFLIST </w:instrText>
      </w:r>
      <w:r w:rsidRPr="00EF1AEC">
        <w:fldChar w:fldCharType="separate"/>
      </w:r>
      <w:r w:rsidR="007E3421" w:rsidRPr="007E3421">
        <w:rPr>
          <w:noProof/>
        </w:rPr>
        <w:t>1.</w:t>
      </w:r>
    </w:p>
    <w:p w14:paraId="358ECFF8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Bronstein, J.L. (2015). </w:t>
      </w:r>
      <w:r w:rsidRPr="007E3421">
        <w:rPr>
          <w:i/>
          <w:noProof/>
        </w:rPr>
        <w:t>Mutualism</w:t>
      </w:r>
      <w:r w:rsidRPr="007E3421">
        <w:rPr>
          <w:noProof/>
        </w:rPr>
        <w:t>. Oxford University Press, USA.</w:t>
      </w:r>
    </w:p>
    <w:p w14:paraId="565999A4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2.</w:t>
      </w:r>
    </w:p>
    <w:p w14:paraId="20E3A104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Brooks, D.R. (1981). Hennig's Parasitological Method: A Proposed Solution. </w:t>
      </w:r>
      <w:r w:rsidRPr="007E3421">
        <w:rPr>
          <w:i/>
          <w:noProof/>
        </w:rPr>
        <w:t>Systematic Zoology</w:t>
      </w:r>
      <w:r w:rsidRPr="007E3421">
        <w:rPr>
          <w:noProof/>
        </w:rPr>
        <w:t>, 30, 229-249.</w:t>
      </w:r>
    </w:p>
    <w:p w14:paraId="6C4D2E4E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3.</w:t>
      </w:r>
    </w:p>
    <w:p w14:paraId="2CCC4BC3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Charleston, M. &amp; Robertson, D. (2002). Preferential host switching by primate lentiviruses can account for phylogenetic similarity with the primate phylogeny. </w:t>
      </w:r>
      <w:r w:rsidRPr="007E3421">
        <w:rPr>
          <w:i/>
          <w:noProof/>
        </w:rPr>
        <w:t>Systematic biology</w:t>
      </w:r>
      <w:r w:rsidRPr="007E3421">
        <w:rPr>
          <w:noProof/>
        </w:rPr>
        <w:t>, 51, 528-535.</w:t>
      </w:r>
    </w:p>
    <w:p w14:paraId="291B7D57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4.</w:t>
      </w:r>
    </w:p>
    <w:p w14:paraId="7F0C53C4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Clayton, D.H., Bush, S.E. &amp; Johnson, K.P. (2015). </w:t>
      </w:r>
      <w:r w:rsidRPr="007E3421">
        <w:rPr>
          <w:i/>
          <w:noProof/>
        </w:rPr>
        <w:t>Coevolution of life on hosts: integrating ecology and history</w:t>
      </w:r>
      <w:r w:rsidRPr="007E3421">
        <w:rPr>
          <w:noProof/>
        </w:rPr>
        <w:t>. University of Chicago Press.</w:t>
      </w:r>
    </w:p>
    <w:p w14:paraId="0B2D2E7E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5.</w:t>
      </w:r>
    </w:p>
    <w:p w14:paraId="1BA92A91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Clayton, D.H. &amp; Johnson, K.P. (2003). Linking coevolutionary history to ecological process: doves and lice. </w:t>
      </w:r>
      <w:r w:rsidRPr="007E3421">
        <w:rPr>
          <w:i/>
          <w:noProof/>
        </w:rPr>
        <w:t>Evolution</w:t>
      </w:r>
      <w:r w:rsidRPr="007E3421">
        <w:rPr>
          <w:noProof/>
        </w:rPr>
        <w:t>, 57, 2335-2341.</w:t>
      </w:r>
    </w:p>
    <w:p w14:paraId="0834D1E2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6.</w:t>
      </w:r>
    </w:p>
    <w:p w14:paraId="04B9C4A3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de Vienne, D.M., Refrégier, G., López-Villavicencio, M., Tellier, A., Hood, M.E. &amp; Giraud, T. (2013). Cospeciation vs host-shift speciation: methods for testing, evidence from natural associations and relation to coevolution. </w:t>
      </w:r>
      <w:r w:rsidRPr="007E3421">
        <w:rPr>
          <w:i/>
          <w:noProof/>
        </w:rPr>
        <w:t>New Phytologist</w:t>
      </w:r>
      <w:r w:rsidRPr="007E3421">
        <w:rPr>
          <w:noProof/>
        </w:rPr>
        <w:t>, 198, 347-385.</w:t>
      </w:r>
    </w:p>
    <w:p w14:paraId="111B45AD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7.</w:t>
      </w:r>
    </w:p>
    <w:p w14:paraId="53369187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Douglas, A.E. (2008). Conflict, cheats and the persistence of symbioses. </w:t>
      </w:r>
      <w:r w:rsidRPr="007E3421">
        <w:rPr>
          <w:i/>
          <w:noProof/>
        </w:rPr>
        <w:t>New Phytologist</w:t>
      </w:r>
      <w:r w:rsidRPr="007E3421">
        <w:rPr>
          <w:noProof/>
        </w:rPr>
        <w:t>, 177, 849-858.</w:t>
      </w:r>
    </w:p>
    <w:p w14:paraId="2C9CD1F3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8.</w:t>
      </w:r>
    </w:p>
    <w:p w14:paraId="0465CCA6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Ebert, D. (2013). The Epidemiology and Evolution of Symbionts with Mixed-Mode Transmission. </w:t>
      </w:r>
      <w:r w:rsidRPr="007E3421">
        <w:rPr>
          <w:i/>
          <w:noProof/>
        </w:rPr>
        <w:t>Annu Rev Ecol Evol S</w:t>
      </w:r>
      <w:r w:rsidRPr="007E3421">
        <w:rPr>
          <w:noProof/>
        </w:rPr>
        <w:t>, 44, 623-+.</w:t>
      </w:r>
    </w:p>
    <w:p w14:paraId="5BB09761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9.</w:t>
      </w:r>
    </w:p>
    <w:p w14:paraId="326BFBF4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Eichler, W. (1942). Die Entfaltungsregel und andere Gesetzmäßigkeiten in den parasitogenetischen Beziehungen der Mallophagen und anderer ständiger Parasiten zu ihren Wirten. </w:t>
      </w:r>
      <w:r w:rsidRPr="007E3421">
        <w:rPr>
          <w:i/>
          <w:noProof/>
        </w:rPr>
        <w:t>Zool. Anz</w:t>
      </w:r>
      <w:r w:rsidRPr="007E3421">
        <w:rPr>
          <w:noProof/>
        </w:rPr>
        <w:t>, 137, 77-83.</w:t>
      </w:r>
    </w:p>
    <w:p w14:paraId="658139E1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10.</w:t>
      </w:r>
    </w:p>
    <w:p w14:paraId="096E3BC8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Fahrenholz, H. (1913). Ectoparasiten und Abstammungslehre. </w:t>
      </w:r>
      <w:r w:rsidRPr="007E3421">
        <w:rPr>
          <w:i/>
          <w:noProof/>
        </w:rPr>
        <w:t>Zoologischer Anzeiger</w:t>
      </w:r>
      <w:r w:rsidRPr="007E3421">
        <w:rPr>
          <w:noProof/>
        </w:rPr>
        <w:t>, 41, 371–374.</w:t>
      </w:r>
    </w:p>
    <w:p w14:paraId="1BB48A5B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11.</w:t>
      </w:r>
    </w:p>
    <w:p w14:paraId="0EDC682A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Ferriere, R., Gauduchon, M. &amp; Bronstein, J.L. (2007). Evolution and persistence of obligate mutualists and exploiters: competition for partners and evolutionary immunization. </w:t>
      </w:r>
      <w:r w:rsidRPr="007E3421">
        <w:rPr>
          <w:i/>
          <w:noProof/>
        </w:rPr>
        <w:t>Ecol Lett</w:t>
      </w:r>
      <w:r w:rsidRPr="007E3421">
        <w:rPr>
          <w:noProof/>
        </w:rPr>
        <w:t>, 10, 115-126.</w:t>
      </w:r>
    </w:p>
    <w:p w14:paraId="3E738DA6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12.</w:t>
      </w:r>
    </w:p>
    <w:p w14:paraId="2D154276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Giraud, T., Gladieux, P. &amp; Gavrilets, S. (2010). Linking the emergence of fungal plant diseases with ecological speciation. </w:t>
      </w:r>
      <w:r w:rsidRPr="007E3421">
        <w:rPr>
          <w:i/>
          <w:noProof/>
        </w:rPr>
        <w:t>Trends in Ecology &amp; Evolution</w:t>
      </w:r>
      <w:r w:rsidRPr="007E3421">
        <w:rPr>
          <w:noProof/>
        </w:rPr>
        <w:t>, 25, 387-395.</w:t>
      </w:r>
    </w:p>
    <w:p w14:paraId="51B7D87D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13.</w:t>
      </w:r>
    </w:p>
    <w:p w14:paraId="308F8CA8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Gunn, A. &amp; Pitt, S.J. (2012). </w:t>
      </w:r>
      <w:r w:rsidRPr="007E3421">
        <w:rPr>
          <w:i/>
          <w:noProof/>
        </w:rPr>
        <w:t>Parasitology: an integrated approach</w:t>
      </w:r>
      <w:r w:rsidRPr="007E3421">
        <w:rPr>
          <w:noProof/>
        </w:rPr>
        <w:t>. John Wiley &amp; Sons.</w:t>
      </w:r>
    </w:p>
    <w:p w14:paraId="2B667D06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14.</w:t>
      </w:r>
    </w:p>
    <w:p w14:paraId="0D6F06AE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Hafner, M.S., Demastes, J.W., Spradling, T.A. &amp; Reed, D.L. (2003). Cophylogeny between pocket gophers and chewing lice. </w:t>
      </w:r>
      <w:r w:rsidRPr="007E3421">
        <w:rPr>
          <w:i/>
          <w:noProof/>
        </w:rPr>
        <w:t>Tangled trees: phylogeny, cospeciation, and coevolution. University of Chicago Press, Chicago</w:t>
      </w:r>
      <w:r w:rsidRPr="007E3421">
        <w:rPr>
          <w:noProof/>
        </w:rPr>
        <w:t>, 195-218.</w:t>
      </w:r>
    </w:p>
    <w:p w14:paraId="37015832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lastRenderedPageBreak/>
        <w:t>15.</w:t>
      </w:r>
    </w:p>
    <w:p w14:paraId="7719E2C9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Hafner, M.S., Sudman, P.D., Villablanca, F.X., Spradling, T.A., Demastes, J.W. &amp; Nadler, S.A. (1994). Disparate rates of molecular evolution in cospeciating hosts and parasites. </w:t>
      </w:r>
      <w:r w:rsidRPr="007E3421">
        <w:rPr>
          <w:i/>
          <w:noProof/>
        </w:rPr>
        <w:t>Science</w:t>
      </w:r>
      <w:r w:rsidRPr="007E3421">
        <w:rPr>
          <w:noProof/>
        </w:rPr>
        <w:t>, 265, 1087-1090.</w:t>
      </w:r>
    </w:p>
    <w:p w14:paraId="1A139916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16.</w:t>
      </w:r>
    </w:p>
    <w:p w14:paraId="67EFB376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Haines-Young, R. &amp; Potschin, M. (2010). The links between biodiversity, ecosystem services and human well-being. </w:t>
      </w:r>
      <w:r w:rsidRPr="007E3421">
        <w:rPr>
          <w:i/>
          <w:noProof/>
        </w:rPr>
        <w:t>Ecosystem Ecology: a new synthesis</w:t>
      </w:r>
      <w:r w:rsidRPr="007E3421">
        <w:rPr>
          <w:noProof/>
        </w:rPr>
        <w:t>, 110-139.</w:t>
      </w:r>
    </w:p>
    <w:p w14:paraId="217B6E5F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17.</w:t>
      </w:r>
    </w:p>
    <w:p w14:paraId="335F1CB5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Hall, A.A., Morrow, J.L., Fromont, C., Steinbauer, M.J., Taylor, G.S., Johnson, S.N.</w:t>
      </w:r>
      <w:r w:rsidRPr="007E3421">
        <w:rPr>
          <w:i/>
          <w:noProof/>
        </w:rPr>
        <w:t xml:space="preserve"> et al.</w:t>
      </w:r>
      <w:r w:rsidRPr="007E3421">
        <w:rPr>
          <w:noProof/>
        </w:rPr>
        <w:t xml:space="preserve"> (2016). Codivergence of the primary bacterial endosymbiont of psyllids versus host switches and replacement of their secondary bacterial endosymbionts. </w:t>
      </w:r>
      <w:r w:rsidRPr="007E3421">
        <w:rPr>
          <w:i/>
          <w:noProof/>
        </w:rPr>
        <w:t>Environmental microbiology</w:t>
      </w:r>
      <w:r w:rsidRPr="007E3421">
        <w:rPr>
          <w:noProof/>
        </w:rPr>
        <w:t>, 18, 2591-2603.</w:t>
      </w:r>
    </w:p>
    <w:p w14:paraId="2CC79601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18.</w:t>
      </w:r>
    </w:p>
    <w:p w14:paraId="4577AE25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Herre, E.A., Knowlton, N., Mueller, U.G. &amp; Rehner, S.A. (1999). The evolution of mutualisms: exploring the paths between conflict and cooperation. </w:t>
      </w:r>
      <w:r w:rsidRPr="007E3421">
        <w:rPr>
          <w:i/>
          <w:noProof/>
        </w:rPr>
        <w:t>Trends in Ecology &amp; Evolution</w:t>
      </w:r>
      <w:r w:rsidRPr="007E3421">
        <w:rPr>
          <w:noProof/>
        </w:rPr>
        <w:t>, 14, 49-53.</w:t>
      </w:r>
    </w:p>
    <w:p w14:paraId="654B9E27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19.</w:t>
      </w:r>
    </w:p>
    <w:p w14:paraId="2F3F7EA4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Hopkins, S.R., Wojdak, J.M. &amp; Belden, L.K. (2016). Defensive Symbionts Mediate Host&amp;#x2013;Parasite Interactions at Multiple Scales. </w:t>
      </w:r>
      <w:r w:rsidRPr="007E3421">
        <w:rPr>
          <w:i/>
          <w:noProof/>
        </w:rPr>
        <w:t>Trends in Parasitology</w:t>
      </w:r>
      <w:r w:rsidRPr="007E3421">
        <w:rPr>
          <w:noProof/>
        </w:rPr>
        <w:t>, 33, 53-64.</w:t>
      </w:r>
    </w:p>
    <w:p w14:paraId="00C9214A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20.</w:t>
      </w:r>
    </w:p>
    <w:p w14:paraId="33B57519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Kiers, E.T. &amp; West, S.A. (2015). Evolving new organisms via symbiosis. </w:t>
      </w:r>
      <w:r w:rsidRPr="007E3421">
        <w:rPr>
          <w:i/>
          <w:noProof/>
        </w:rPr>
        <w:t>Science</w:t>
      </w:r>
      <w:r w:rsidRPr="007E3421">
        <w:rPr>
          <w:noProof/>
        </w:rPr>
        <w:t>, 348, 392-394.</w:t>
      </w:r>
    </w:p>
    <w:p w14:paraId="412E7517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21.</w:t>
      </w:r>
    </w:p>
    <w:p w14:paraId="69C4E5C4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Krumbholz, A., Bininda-Emonds, O.R., Wutzler, P. &amp; Zell, R. (2009). Phylogenetics, evolution, and medical importance of polyomaviruses. </w:t>
      </w:r>
      <w:r w:rsidRPr="007E3421">
        <w:rPr>
          <w:i/>
          <w:noProof/>
        </w:rPr>
        <w:t>Infection, Genetics and Evolution</w:t>
      </w:r>
      <w:r w:rsidRPr="007E3421">
        <w:rPr>
          <w:noProof/>
        </w:rPr>
        <w:t>, 9, 784-799.</w:t>
      </w:r>
    </w:p>
    <w:p w14:paraId="06D67C5F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22.</w:t>
      </w:r>
    </w:p>
    <w:p w14:paraId="68E313BB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Legendre, P., Desdevises, Y. &amp; Bazin, E. (2002). A statistical test for host–parasite coevolution. </w:t>
      </w:r>
      <w:r w:rsidRPr="007E3421">
        <w:rPr>
          <w:i/>
          <w:noProof/>
        </w:rPr>
        <w:t>Systematic biology</w:t>
      </w:r>
      <w:r w:rsidRPr="007E3421">
        <w:rPr>
          <w:noProof/>
        </w:rPr>
        <w:t>, 51, 217-234.</w:t>
      </w:r>
    </w:p>
    <w:p w14:paraId="38CCF051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23.</w:t>
      </w:r>
    </w:p>
    <w:p w14:paraId="1AEBE841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Leigh, E.G., Jr. (2010). The evolution of mutualism. </w:t>
      </w:r>
      <w:r w:rsidRPr="007E3421">
        <w:rPr>
          <w:i/>
          <w:noProof/>
        </w:rPr>
        <w:t>J Evol Biol</w:t>
      </w:r>
      <w:r w:rsidRPr="007E3421">
        <w:rPr>
          <w:noProof/>
        </w:rPr>
        <w:t>, 23, 2507-2528.</w:t>
      </w:r>
    </w:p>
    <w:p w14:paraId="2E028792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24.</w:t>
      </w:r>
    </w:p>
    <w:p w14:paraId="521B1C6C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Leung, T. &amp; Poulin, R. (2008). Parasitism, commensalism, and mutualism: exploring the many shades of symbioses. </w:t>
      </w:r>
      <w:r w:rsidRPr="007E3421">
        <w:rPr>
          <w:i/>
          <w:noProof/>
        </w:rPr>
        <w:t>Vie et Milieu</w:t>
      </w:r>
      <w:r w:rsidRPr="007E3421">
        <w:rPr>
          <w:noProof/>
        </w:rPr>
        <w:t>, 58, 107.</w:t>
      </w:r>
    </w:p>
    <w:p w14:paraId="24487BAB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25.</w:t>
      </w:r>
    </w:p>
    <w:p w14:paraId="76C62C7C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Margulis, L. &amp; Fester, R. (1991). </w:t>
      </w:r>
      <w:r w:rsidRPr="007E3421">
        <w:rPr>
          <w:i/>
          <w:noProof/>
        </w:rPr>
        <w:t>Symbiosis as a source of evolutionary innovation: speciation and morphogenesis</w:t>
      </w:r>
      <w:r w:rsidRPr="007E3421">
        <w:rPr>
          <w:noProof/>
        </w:rPr>
        <w:t>. Mit Press.</w:t>
      </w:r>
    </w:p>
    <w:p w14:paraId="0760B16B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26.</w:t>
      </w:r>
    </w:p>
    <w:p w14:paraId="2E0A99ED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Moran, N.A., McCutcheon, J.P. &amp; Nakabachi, A. (2008). Genomics and Evolution of Heritable Bacterial Symbionts. </w:t>
      </w:r>
      <w:r w:rsidRPr="007E3421">
        <w:rPr>
          <w:i/>
          <w:noProof/>
        </w:rPr>
        <w:t>Annu Rev Genet</w:t>
      </w:r>
      <w:r w:rsidRPr="007E3421">
        <w:rPr>
          <w:noProof/>
        </w:rPr>
        <w:t>, 42, 165-190.</w:t>
      </w:r>
    </w:p>
    <w:p w14:paraId="467959A8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27.</w:t>
      </w:r>
    </w:p>
    <w:p w14:paraId="711A7D74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Morens, D.M., Folkers, G.K. &amp; Fauci, A.S. (2004). The challenge of emerging and re-emerging infectious diseases. </w:t>
      </w:r>
      <w:r w:rsidRPr="007E3421">
        <w:rPr>
          <w:i/>
          <w:noProof/>
        </w:rPr>
        <w:t>Nature</w:t>
      </w:r>
      <w:r w:rsidRPr="007E3421">
        <w:rPr>
          <w:noProof/>
        </w:rPr>
        <w:t>, 430, 242-249.</w:t>
      </w:r>
    </w:p>
    <w:p w14:paraId="17C1B556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28.</w:t>
      </w:r>
    </w:p>
    <w:p w14:paraId="1E9C124B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Nieberding, C.M. &amp; Olivieri, I. (2007). Parasites: proxies for host genealogy and ecology? </w:t>
      </w:r>
      <w:r w:rsidRPr="007E3421">
        <w:rPr>
          <w:i/>
          <w:noProof/>
        </w:rPr>
        <w:t>Trends in Ecology &amp; Evolution</w:t>
      </w:r>
      <w:r w:rsidRPr="007E3421">
        <w:rPr>
          <w:noProof/>
        </w:rPr>
        <w:t>, 22, 156-165.</w:t>
      </w:r>
    </w:p>
    <w:p w14:paraId="32FAFE1A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29.</w:t>
      </w:r>
    </w:p>
    <w:p w14:paraId="3FCBB979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lastRenderedPageBreak/>
        <w:t>Nylin, S., Agosta, S., Bensch, S., Boeger, W.A., Braga, M.P., Brooks, D.R.</w:t>
      </w:r>
      <w:r w:rsidRPr="007E3421">
        <w:rPr>
          <w:i/>
          <w:noProof/>
        </w:rPr>
        <w:t xml:space="preserve"> et al.</w:t>
      </w:r>
      <w:r w:rsidRPr="007E3421">
        <w:rPr>
          <w:noProof/>
        </w:rPr>
        <w:t xml:space="preserve"> (2018). Embracing Colonizations: A New Paradigm for Species Association Dynamics. </w:t>
      </w:r>
      <w:r w:rsidRPr="007E3421">
        <w:rPr>
          <w:i/>
          <w:noProof/>
        </w:rPr>
        <w:t>Trends Ecol Evol</w:t>
      </w:r>
      <w:r w:rsidRPr="007E3421">
        <w:rPr>
          <w:noProof/>
        </w:rPr>
        <w:t>, 33, 4-14.</w:t>
      </w:r>
    </w:p>
    <w:p w14:paraId="12FBA203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30.</w:t>
      </w:r>
    </w:p>
    <w:p w14:paraId="4BC8AEA8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Page, R.D. (1994). Paral</w:t>
      </w:r>
      <w:r w:rsidRPr="007E3421">
        <w:rPr>
          <w:rFonts w:hint="eastAsia"/>
          <w:noProof/>
        </w:rPr>
        <w:t>lel phylogenies: reconstructing the history of host</w:t>
      </w:r>
      <w:r w:rsidRPr="007E3421">
        <w:rPr>
          <w:rFonts w:hint="eastAsia"/>
          <w:noProof/>
        </w:rPr>
        <w:t>‐</w:t>
      </w:r>
      <w:r w:rsidRPr="007E3421">
        <w:rPr>
          <w:rFonts w:hint="eastAsia"/>
          <w:noProof/>
        </w:rPr>
        <w:t xml:space="preserve">parasite assemblages. </w:t>
      </w:r>
      <w:r w:rsidRPr="007E3421">
        <w:rPr>
          <w:rFonts w:hint="eastAsia"/>
          <w:i/>
          <w:noProof/>
        </w:rPr>
        <w:t>Cladistics</w:t>
      </w:r>
      <w:r w:rsidRPr="007E3421">
        <w:rPr>
          <w:rFonts w:hint="eastAsia"/>
          <w:noProof/>
        </w:rPr>
        <w:t>, 10, 155-173.</w:t>
      </w:r>
    </w:p>
    <w:p w14:paraId="1650DB0D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31.</w:t>
      </w:r>
    </w:p>
    <w:p w14:paraId="399A272A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Page, R.D.M. (1990). COMPONENT ANALYSIS: A VALIANT FAILURE? </w:t>
      </w:r>
      <w:r w:rsidRPr="007E3421">
        <w:rPr>
          <w:i/>
          <w:noProof/>
        </w:rPr>
        <w:t>Cladistics</w:t>
      </w:r>
      <w:r w:rsidRPr="007E3421">
        <w:rPr>
          <w:noProof/>
        </w:rPr>
        <w:t>, 6, 119-136.</w:t>
      </w:r>
    </w:p>
    <w:p w14:paraId="686DF6BD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32.</w:t>
      </w:r>
    </w:p>
    <w:p w14:paraId="1A0DBD62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Poulin, R. (2007). </w:t>
      </w:r>
      <w:r w:rsidRPr="007E3421">
        <w:rPr>
          <w:i/>
          <w:noProof/>
        </w:rPr>
        <w:t>Evolutionary ecology of parasites</w:t>
      </w:r>
      <w:r w:rsidRPr="007E3421">
        <w:rPr>
          <w:noProof/>
        </w:rPr>
        <w:t>. Princeton university press.</w:t>
      </w:r>
    </w:p>
    <w:p w14:paraId="20B9906E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33.</w:t>
      </w:r>
    </w:p>
    <w:p w14:paraId="6FCFA283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Poulin, R. (2014). Parasite biodiversity revisited: frontiers and constraints. </w:t>
      </w:r>
      <w:r w:rsidRPr="007E3421">
        <w:rPr>
          <w:i/>
          <w:noProof/>
        </w:rPr>
        <w:t>Int J Parasitol</w:t>
      </w:r>
      <w:r w:rsidRPr="007E3421">
        <w:rPr>
          <w:noProof/>
        </w:rPr>
        <w:t>, 44, 581-589.</w:t>
      </w:r>
    </w:p>
    <w:p w14:paraId="412FC50C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34.</w:t>
      </w:r>
    </w:p>
    <w:p w14:paraId="21F20077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Reynolds, H.L., Packer, A., Bever, J.D. &amp; Clay, K. (2003). Grassroots ecology: plant–microbe–soil interactions as drivers of plant community structure and dynamics. </w:t>
      </w:r>
      <w:r w:rsidRPr="007E3421">
        <w:rPr>
          <w:i/>
          <w:noProof/>
        </w:rPr>
        <w:t>Ecology</w:t>
      </w:r>
      <w:r w:rsidRPr="007E3421">
        <w:rPr>
          <w:noProof/>
        </w:rPr>
        <w:t>, 84, 2281-2291.</w:t>
      </w:r>
    </w:p>
    <w:p w14:paraId="4E93D7E0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35.</w:t>
      </w:r>
    </w:p>
    <w:p w14:paraId="1DE81192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Rundle, H.D. &amp; Nosil, P. (2005). Ecological speciation. </w:t>
      </w:r>
      <w:r w:rsidRPr="007E3421">
        <w:rPr>
          <w:i/>
          <w:noProof/>
        </w:rPr>
        <w:t>Ecol Lett</w:t>
      </w:r>
      <w:r w:rsidRPr="007E3421">
        <w:rPr>
          <w:noProof/>
        </w:rPr>
        <w:t>, 8, 336-352.</w:t>
      </w:r>
    </w:p>
    <w:p w14:paraId="1A789373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36.</w:t>
      </w:r>
    </w:p>
    <w:p w14:paraId="75960F9C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Schmid Hempel, P. (2011). </w:t>
      </w:r>
      <w:r w:rsidRPr="007E3421">
        <w:rPr>
          <w:i/>
          <w:noProof/>
        </w:rPr>
        <w:t>Evolutionary parasitologythe integrated study of infections, immunology, ecology, and genetics</w:t>
      </w:r>
      <w:r w:rsidRPr="007E3421">
        <w:rPr>
          <w:noProof/>
        </w:rPr>
        <w:t>.</w:t>
      </w:r>
    </w:p>
    <w:p w14:paraId="280906E3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37.</w:t>
      </w:r>
    </w:p>
    <w:p w14:paraId="024381C3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Summers, K., McKeon, S., Sellars, J., Keusenkothen, M., Morris, J., Gloeckner, D.</w:t>
      </w:r>
      <w:r w:rsidRPr="007E3421">
        <w:rPr>
          <w:i/>
          <w:noProof/>
        </w:rPr>
        <w:t xml:space="preserve"> et al.</w:t>
      </w:r>
      <w:r w:rsidRPr="007E3421">
        <w:rPr>
          <w:noProof/>
        </w:rPr>
        <w:t xml:space="preserve"> (2003). Parasitic exploitation as an engine of diversity. </w:t>
      </w:r>
      <w:r w:rsidRPr="007E3421">
        <w:rPr>
          <w:i/>
          <w:noProof/>
        </w:rPr>
        <w:t>Biol Rev</w:t>
      </w:r>
      <w:r w:rsidRPr="007E3421">
        <w:rPr>
          <w:noProof/>
        </w:rPr>
        <w:t>, 78, 639-675.</w:t>
      </w:r>
    </w:p>
    <w:p w14:paraId="0F34331F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38.</w:t>
      </w:r>
    </w:p>
    <w:p w14:paraId="62221513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Szathmáry, E. &amp; Smith, J.M. (1995). The major evolutionary transitions. </w:t>
      </w:r>
      <w:r w:rsidRPr="007E3421">
        <w:rPr>
          <w:i/>
          <w:noProof/>
        </w:rPr>
        <w:t>Nature</w:t>
      </w:r>
      <w:r w:rsidRPr="007E3421">
        <w:rPr>
          <w:noProof/>
        </w:rPr>
        <w:t>, 374, 227-232.</w:t>
      </w:r>
    </w:p>
    <w:p w14:paraId="293E2726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39.</w:t>
      </w:r>
    </w:p>
    <w:p w14:paraId="0D136106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Thrall, P.H., Hochberg, M.E., Burdon, J.J. &amp; Bever, J.D. (2007). Coevolution of symbiotic mutualists and parasites in a community context. </w:t>
      </w:r>
      <w:r w:rsidRPr="007E3421">
        <w:rPr>
          <w:i/>
          <w:noProof/>
        </w:rPr>
        <w:t>Trends in Ecology &amp; Evolution</w:t>
      </w:r>
      <w:r w:rsidRPr="007E3421">
        <w:rPr>
          <w:noProof/>
        </w:rPr>
        <w:t>, 22, 120-126.</w:t>
      </w:r>
    </w:p>
    <w:p w14:paraId="681C001F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40.</w:t>
      </w:r>
    </w:p>
    <w:p w14:paraId="75481266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Trivers, R.L. (1971). The Evolution of Reciprocal Altruism. </w:t>
      </w:r>
      <w:r w:rsidRPr="007E3421">
        <w:rPr>
          <w:i/>
          <w:noProof/>
        </w:rPr>
        <w:t>The Quarterly Review of Biology</w:t>
      </w:r>
      <w:r w:rsidRPr="007E3421">
        <w:rPr>
          <w:noProof/>
        </w:rPr>
        <w:t>, 46, 35-57.</w:t>
      </w:r>
    </w:p>
    <w:p w14:paraId="5FB760DC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41.</w:t>
      </w:r>
    </w:p>
    <w:p w14:paraId="742D4F4A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Wilkinson, D.M. (2001). At cross purposes. </w:t>
      </w:r>
      <w:r w:rsidRPr="007E3421">
        <w:rPr>
          <w:i/>
          <w:noProof/>
        </w:rPr>
        <w:t>Nature</w:t>
      </w:r>
      <w:r w:rsidRPr="007E3421">
        <w:rPr>
          <w:noProof/>
        </w:rPr>
        <w:t>, 412, 485.</w:t>
      </w:r>
    </w:p>
    <w:p w14:paraId="1FB67B79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42.</w:t>
      </w:r>
    </w:p>
    <w:p w14:paraId="62EA4453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Windsor, D.A. (1998). Most of the species on Earth are parasites. </w:t>
      </w:r>
      <w:r w:rsidRPr="007E3421">
        <w:rPr>
          <w:i/>
          <w:noProof/>
        </w:rPr>
        <w:t>International Journal for Parasitology</w:t>
      </w:r>
      <w:r w:rsidRPr="007E3421">
        <w:rPr>
          <w:noProof/>
        </w:rPr>
        <w:t>, 28, 1939-1941.</w:t>
      </w:r>
    </w:p>
    <w:p w14:paraId="0F084330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>43.</w:t>
      </w:r>
    </w:p>
    <w:p w14:paraId="4C546DBA" w14:textId="77777777" w:rsidR="007E3421" w:rsidRPr="007E3421" w:rsidRDefault="007E3421" w:rsidP="007E3421">
      <w:pPr>
        <w:pStyle w:val="EndNoteBibliography"/>
        <w:ind w:left="720" w:hanging="720"/>
        <w:rPr>
          <w:noProof/>
        </w:rPr>
      </w:pPr>
      <w:r w:rsidRPr="007E3421">
        <w:rPr>
          <w:noProof/>
        </w:rPr>
        <w:t xml:space="preserve">Woolhouse, M.E., Haydon, D.T. &amp; Antia, R. (2005). Emerging pathogens: the epidemiology and evolution of species jumps. </w:t>
      </w:r>
      <w:r w:rsidRPr="007E3421">
        <w:rPr>
          <w:i/>
          <w:noProof/>
        </w:rPr>
        <w:t>Trends Ecol Evol</w:t>
      </w:r>
      <w:r w:rsidRPr="007E3421">
        <w:rPr>
          <w:noProof/>
        </w:rPr>
        <w:t>, 20, 238-244.</w:t>
      </w:r>
    </w:p>
    <w:p w14:paraId="4B768CC5" w14:textId="4B0650BE" w:rsidR="00F67AF1" w:rsidRPr="00EF1AEC" w:rsidRDefault="00F67AF1" w:rsidP="00557DC5">
      <w:pPr>
        <w:spacing w:line="480" w:lineRule="auto"/>
        <w:rPr>
          <w:rFonts w:ascii="Times New Roman" w:hAnsi="Times New Roman" w:cs="Times New Roman"/>
        </w:rPr>
      </w:pPr>
      <w:r w:rsidRPr="00EF1AEC">
        <w:rPr>
          <w:rFonts w:ascii="Times New Roman" w:hAnsi="Times New Roman" w:cs="Times New Roman"/>
        </w:rPr>
        <w:fldChar w:fldCharType="end"/>
      </w:r>
    </w:p>
    <w:sectPr w:rsidR="00F67AF1" w:rsidRPr="00EF1AEC" w:rsidSect="00D06EE2">
      <w:footerReference w:type="even" r:id="rId23"/>
      <w:footerReference w:type="default" r:id="rId24"/>
      <w:pgSz w:w="11900" w:h="16840"/>
      <w:pgMar w:top="1440" w:right="1800" w:bottom="1440" w:left="1800" w:header="708" w:footer="708" w:gutter="0"/>
      <w:lnNumType w:countBy="1" w:restart="continuous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Alexander Hayward" w:date="2019-01-02T19:05:00Z" w:initials="AH">
    <w:p w14:paraId="0F7B566C" w14:textId="6D820EF8" w:rsidR="00A1679E" w:rsidRDefault="00A1679E">
      <w:pPr>
        <w:pStyle w:val="CommentText"/>
      </w:pPr>
      <w:r>
        <w:rPr>
          <w:rStyle w:val="CommentReference"/>
        </w:rPr>
        <w:annotationRef/>
      </w:r>
      <w:proofErr w:type="gramStart"/>
      <w:r>
        <w:t>90 character</w:t>
      </w:r>
      <w:proofErr w:type="gramEnd"/>
      <w:r>
        <w:t xml:space="preserve"> limit for Letters to Nature</w:t>
      </w:r>
    </w:p>
  </w:comment>
  <w:comment w:id="1" w:author="Alex Hayward" w:date="2019-01-03T21:30:00Z" w:initials="AH">
    <w:p w14:paraId="22F62B9A" w14:textId="24404023" w:rsidR="00A1679E" w:rsidRDefault="00A1679E">
      <w:pPr>
        <w:pStyle w:val="CommentText"/>
      </w:pPr>
      <w:r>
        <w:rPr>
          <w:rStyle w:val="CommentReference"/>
        </w:rPr>
        <w:annotationRef/>
      </w:r>
      <w:r>
        <w:t>To be done last.</w:t>
      </w:r>
    </w:p>
  </w:comment>
  <w:comment w:id="2" w:author="Alexander Hayward" w:date="2019-01-02T19:06:00Z" w:initials="AH">
    <w:p w14:paraId="3462ADBB" w14:textId="10D5483C" w:rsidR="00A1679E" w:rsidRDefault="00A1679E">
      <w:pPr>
        <w:pStyle w:val="CommentText"/>
      </w:pPr>
      <w:r>
        <w:rPr>
          <w:rStyle w:val="CommentReference"/>
        </w:rPr>
        <w:annotationRef/>
      </w:r>
      <w:r>
        <w:rPr>
          <w:rFonts w:eastAsia="Times New Roman" w:cs="Times New Roman"/>
        </w:rPr>
        <w:t>Letters to Nature do not normally exceed</w:t>
      </w:r>
      <w:r>
        <w:rPr>
          <w:rStyle w:val="Strong"/>
          <w:rFonts w:eastAsia="Times New Roman" w:cs="Times New Roman"/>
        </w:rPr>
        <w:t xml:space="preserve"> 4 pages</w:t>
      </w:r>
      <w:r>
        <w:rPr>
          <w:rFonts w:eastAsia="Times New Roman" w:cs="Times New Roman"/>
        </w:rPr>
        <w:t xml:space="preserve"> of journal text (one page of undiluted text is about 1,300 words, thus: 5 x 1300 = </w:t>
      </w:r>
      <w:proofErr w:type="gramStart"/>
      <w:r>
        <w:rPr>
          <w:rFonts w:eastAsia="Times New Roman" w:cs="Times New Roman"/>
        </w:rPr>
        <w:t>6,500 word</w:t>
      </w:r>
      <w:proofErr w:type="gramEnd"/>
      <w:r>
        <w:rPr>
          <w:rFonts w:eastAsia="Times New Roman" w:cs="Times New Roman"/>
        </w:rPr>
        <w:t xml:space="preserve"> limit).</w:t>
      </w:r>
    </w:p>
  </w:comment>
  <w:comment w:id="3" w:author="Microsoft Office User" w:date="2019-01-06T07:24:00Z" w:initials="MOU">
    <w:p w14:paraId="4C0F9A0D" w14:textId="472A48E8" w:rsidR="00034CBA" w:rsidRDefault="00034CBA">
      <w:pPr>
        <w:pStyle w:val="CommentText"/>
      </w:pPr>
      <w:r>
        <w:rPr>
          <w:rStyle w:val="CommentReference"/>
        </w:rPr>
        <w:annotationRef/>
      </w:r>
      <w:r>
        <w:t>Do you mean 4 x 1300 = 5200?</w:t>
      </w:r>
    </w:p>
  </w:comment>
  <w:comment w:id="6" w:author="Alex Hayward" w:date="2019-01-02T22:06:00Z" w:initials="AH">
    <w:p w14:paraId="406358C7" w14:textId="2730F844" w:rsidR="00A1679E" w:rsidRDefault="00A1679E" w:rsidP="00DE13C3">
      <w:pPr>
        <w:pStyle w:val="CommentText"/>
        <w:tabs>
          <w:tab w:val="left" w:pos="5529"/>
        </w:tabs>
      </w:pPr>
      <w:r>
        <w:rPr>
          <w:rStyle w:val="CommentReference"/>
        </w:rPr>
        <w:annotationRef/>
      </w:r>
      <w:r>
        <w:t>Some set of symbioses capturing parasite and mutualist diversity, using copyright-free or otherwise permitted pictures.</w:t>
      </w:r>
    </w:p>
  </w:comment>
  <w:comment w:id="8" w:author="Microsoft Office User" w:date="2019-01-06T18:12:00Z" w:initials="MOU">
    <w:p w14:paraId="4478BBA9" w14:textId="6E08E030" w:rsidR="00DB4181" w:rsidRDefault="00DB4181">
      <w:pPr>
        <w:pStyle w:val="CommentText"/>
      </w:pPr>
      <w:r>
        <w:rPr>
          <w:rStyle w:val="CommentReference"/>
        </w:rPr>
        <w:annotationRef/>
      </w:r>
      <w:r>
        <w:t>Probably need to add Latin names?</w:t>
      </w:r>
    </w:p>
  </w:comment>
  <w:comment w:id="7" w:author="Alex Hayward" w:date="2019-01-02T22:03:00Z" w:initials="AH">
    <w:p w14:paraId="5A08ECD7" w14:textId="0E165CCF" w:rsidR="00A1679E" w:rsidRDefault="00A1679E">
      <w:pPr>
        <w:pStyle w:val="CommentText"/>
      </w:pPr>
      <w:r>
        <w:rPr>
          <w:rStyle w:val="CommentReference"/>
        </w:rPr>
        <w:annotationRef/>
      </w:r>
      <w:r>
        <w:t>Text describing the illustrated examples.</w:t>
      </w:r>
    </w:p>
  </w:comment>
  <w:comment w:id="9" w:author="Alex Hayward" w:date="2018-12-30T22:08:00Z" w:initials="AH">
    <w:p w14:paraId="734FFB51" w14:textId="0F7D74B6" w:rsidR="00A1679E" w:rsidRDefault="00A1679E">
      <w:pPr>
        <w:pStyle w:val="CommentText"/>
      </w:pPr>
      <w:r>
        <w:rPr>
          <w:rStyle w:val="CommentReference"/>
        </w:rPr>
        <w:annotationRef/>
      </w:r>
      <w:r>
        <w:t>Insert relevant reference</w:t>
      </w:r>
    </w:p>
  </w:comment>
  <w:comment w:id="10" w:author="Microsoft Office User" w:date="2019-01-05T13:16:00Z" w:initials="Office">
    <w:p w14:paraId="740C5673" w14:textId="564BC92E" w:rsidR="00A1679E" w:rsidRDefault="00A1679E">
      <w:pPr>
        <w:pStyle w:val="CommentText"/>
      </w:pPr>
      <w:r>
        <w:rPr>
          <w:rStyle w:val="CommentReference"/>
        </w:rPr>
        <w:annotationRef/>
      </w:r>
      <w:r>
        <w:t>A more recent and very relevant reference:</w:t>
      </w:r>
    </w:p>
    <w:p w14:paraId="0C78DD9D" w14:textId="77777777" w:rsidR="00A1679E" w:rsidRDefault="00A1679E">
      <w:pPr>
        <w:pStyle w:val="CommentText"/>
      </w:pPr>
    </w:p>
    <w:p w14:paraId="27B4A94B" w14:textId="77777777" w:rsidR="00A1679E" w:rsidRPr="00F07F1F" w:rsidRDefault="00A1679E" w:rsidP="00F07F1F">
      <w:pPr>
        <w:rPr>
          <w:rFonts w:ascii="Times New Roman" w:eastAsia="Times New Roman" w:hAnsi="Times New Roman" w:cs="Times New Roman"/>
          <w:lang w:eastAsia="en-GB"/>
        </w:rPr>
      </w:pP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Gortazar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C., L.A.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Reperant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T.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Kuiken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J. de la Fuente, M.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Boadella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, B. Martinez-Lopez, F. Ruiz-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Fons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A. Estrada-Peña, C.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Drosten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G. Medley, R.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Ostfeld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T. Peterson, K.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VerCauteren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C.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Menge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M. Artois, C.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Schultsz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R.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Delahay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, J. Serra-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Cobo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R. Poulin, F. Keck, A.A. Aguirre, H.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Henttonen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A.P. Dobson, S.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Kutz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J.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Lubroth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 xml:space="preserve">, and A. </w:t>
      </w:r>
      <w:proofErr w:type="spellStart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Mysterud</w:t>
      </w:r>
      <w:proofErr w:type="spellEnd"/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. 2014. Crossing the interspecies barrier: opening the door to zoonotic pathogens. </w:t>
      </w:r>
      <w:proofErr w:type="spellStart"/>
      <w:r w:rsidRPr="00F07F1F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GB"/>
        </w:rPr>
        <w:t>PLoS</w:t>
      </w:r>
      <w:proofErr w:type="spellEnd"/>
      <w:r w:rsidRPr="00F07F1F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GB"/>
        </w:rPr>
        <w:t xml:space="preserve"> Pathogens</w:t>
      </w:r>
      <w:r w:rsidRPr="00F07F1F">
        <w:rPr>
          <w:rFonts w:ascii="Arial" w:eastAsia="Times New Roman" w:hAnsi="Arial" w:cs="Arial"/>
          <w:color w:val="000000"/>
          <w:sz w:val="27"/>
          <w:szCs w:val="27"/>
          <w:shd w:val="clear" w:color="auto" w:fill="E6E6E6"/>
          <w:lang w:eastAsia="en-GB"/>
        </w:rPr>
        <w:t> 10: e1004129</w:t>
      </w:r>
    </w:p>
    <w:p w14:paraId="608DE0DF" w14:textId="77777777" w:rsidR="00A1679E" w:rsidRDefault="00A1679E">
      <w:pPr>
        <w:pStyle w:val="CommentText"/>
      </w:pPr>
    </w:p>
  </w:comment>
  <w:comment w:id="11" w:author="Microsoft Office User" w:date="2019-01-05T13:18:00Z" w:initials="Office">
    <w:p w14:paraId="4EAC8678" w14:textId="3BB8538F" w:rsidR="00A1679E" w:rsidRDefault="00A1679E">
      <w:pPr>
        <w:pStyle w:val="CommentText"/>
      </w:pPr>
      <w:r>
        <w:rPr>
          <w:rStyle w:val="CommentReference"/>
        </w:rPr>
        <w:annotationRef/>
      </w:r>
      <w:r>
        <w:t>Measure, quantify, assess, evaluate would all be better here. You can compare phylogenies, but not compare congruence.</w:t>
      </w:r>
    </w:p>
  </w:comment>
  <w:comment w:id="12" w:author="Alex Hayward" w:date="2019-01-01T14:47:00Z" w:initials="AH">
    <w:p w14:paraId="06C79787" w14:textId="3E79793A" w:rsidR="00A1679E" w:rsidRDefault="00A1679E">
      <w:pPr>
        <w:pStyle w:val="CommentText"/>
      </w:pPr>
      <w:r>
        <w:rPr>
          <w:rStyle w:val="CommentReference"/>
        </w:rPr>
        <w:annotationRef/>
      </w:r>
      <w:r>
        <w:t>Check – this is based on Shinichi’s mutualism vs parasitism figure</w:t>
      </w:r>
    </w:p>
  </w:comment>
  <w:comment w:id="13" w:author="Microsoft Office User" w:date="2019-01-05T13:21:00Z" w:initials="Office">
    <w:p w14:paraId="2F3EB005" w14:textId="59BB10C5" w:rsidR="00A1679E" w:rsidRDefault="00A1679E">
      <w:pPr>
        <w:pStyle w:val="CommentText"/>
      </w:pPr>
      <w:r>
        <w:rPr>
          <w:rStyle w:val="CommentReference"/>
        </w:rPr>
        <w:annotationRef/>
      </w:r>
      <w:r>
        <w:t>Would need to explain in the caption that the thin lines indicate host-symbiont congruence, i.e. which hosts harbour a particular symbiont.</w:t>
      </w:r>
    </w:p>
    <w:p w14:paraId="19332264" w14:textId="1E4789DB" w:rsidR="00A1679E" w:rsidRDefault="00A1679E">
      <w:pPr>
        <w:pStyle w:val="CommentText"/>
      </w:pPr>
      <w:r>
        <w:t>Also, maybe a similar but new figure, nicer and with colour, would be better?</w:t>
      </w:r>
    </w:p>
  </w:comment>
  <w:comment w:id="14" w:author="Alex Hayward" w:date="2019-01-02T22:27:00Z" w:initials="AH">
    <w:p w14:paraId="25CD47B7" w14:textId="0E07D069" w:rsidR="00A1679E" w:rsidRDefault="00A1679E">
      <w:pPr>
        <w:pStyle w:val="CommentText"/>
      </w:pPr>
      <w:r>
        <w:rPr>
          <w:rStyle w:val="CommentReference"/>
        </w:rPr>
        <w:annotationRef/>
      </w:r>
      <w:r>
        <w:t xml:space="preserve">A figure to demonstrate examples of phylogenetic congruence vs incongruence. We could either make a new </w:t>
      </w:r>
      <w:proofErr w:type="gramStart"/>
      <w:r>
        <w:t>schematic, or</w:t>
      </w:r>
      <w:proofErr w:type="gramEnd"/>
      <w:r>
        <w:t xml:space="preserve"> use some of the many examples from the literature to illustrate this point.</w:t>
      </w:r>
    </w:p>
  </w:comment>
  <w:comment w:id="19" w:author="Microsoft Office User" w:date="2019-01-05T14:59:00Z" w:initials="Office">
    <w:p w14:paraId="24CBCB31" w14:textId="23EE7F90" w:rsidR="00A1679E" w:rsidRDefault="00A1679E">
      <w:pPr>
        <w:pStyle w:val="CommentText"/>
      </w:pPr>
      <w:r>
        <w:rPr>
          <w:rStyle w:val="CommentReference"/>
        </w:rPr>
        <w:annotationRef/>
      </w:r>
      <w:r>
        <w:t>I found this part a little confusing: too many predictions covering too many scenarios. I suggest simplifying this to fewer, clear-cut predictions. Also, there is a certain circularity in the cause-and-effect relationship between host-specificity and phylogenetic congruence. Here, you write as though host-specificity can drive congruence, whereas one could argue that it proceeds in the other direction, i.e. tight congruence inevitably leads to specificity.</w:t>
      </w:r>
    </w:p>
    <w:p w14:paraId="10DBB86E" w14:textId="77777777" w:rsidR="00A1679E" w:rsidRDefault="00A1679E">
      <w:pPr>
        <w:pStyle w:val="CommentText"/>
      </w:pPr>
    </w:p>
    <w:p w14:paraId="7269FEE6" w14:textId="32BBCDC8" w:rsidR="00A1679E" w:rsidRDefault="00A1679E">
      <w:pPr>
        <w:pStyle w:val="CommentText"/>
      </w:pPr>
      <w:r>
        <w:t xml:space="preserve">Plus, the rationale presented for the influence of host specificity is much longer than that supporting the role of mode of transmission and </w:t>
      </w:r>
      <w:proofErr w:type="spellStart"/>
      <w:r>
        <w:t>ecto</w:t>
      </w:r>
      <w:proofErr w:type="spellEnd"/>
      <w:r>
        <w:t>/endosymbiosis (see below), which receive 2-4 lines of text each. Another reason to shorten this passage.</w:t>
      </w:r>
    </w:p>
  </w:comment>
  <w:comment w:id="20" w:author="Microsoft Office User" w:date="2019-01-05T15:04:00Z" w:initials="Office">
    <w:p w14:paraId="31932218" w14:textId="66EE7396" w:rsidR="00A1679E" w:rsidRDefault="00A1679E">
      <w:pPr>
        <w:pStyle w:val="CommentText"/>
      </w:pPr>
      <w:r>
        <w:rPr>
          <w:rStyle w:val="CommentReference"/>
        </w:rPr>
        <w:annotationRef/>
      </w:r>
      <w:r>
        <w:t>Need to specify the closer interaction/dependence on host physiology, biochemistry, immune system, etc??</w:t>
      </w:r>
    </w:p>
  </w:comment>
  <w:comment w:id="24" w:author="Alex Hayward" w:date="2018-12-30T22:18:00Z" w:initials="AH">
    <w:p w14:paraId="31621C4F" w14:textId="6B0D6A54" w:rsidR="00A1679E" w:rsidRDefault="00A1679E">
      <w:pPr>
        <w:pStyle w:val="CommentText"/>
      </w:pPr>
      <w:r>
        <w:rPr>
          <w:rStyle w:val="CommentReference"/>
        </w:rPr>
        <w:annotationRef/>
      </w:r>
      <w:r>
        <w:t>Taken from Shinichi’s figure.</w:t>
      </w:r>
    </w:p>
  </w:comment>
  <w:comment w:id="23" w:author="Microsoft Office User" w:date="2019-01-08T06:04:00Z" w:initials="MOU">
    <w:p w14:paraId="13ACCF2C" w14:textId="4039FF8E" w:rsidR="00502EF5" w:rsidRDefault="00502EF5">
      <w:pPr>
        <w:pStyle w:val="CommentText"/>
      </w:pPr>
      <w:r>
        <w:rPr>
          <w:rStyle w:val="CommentReference"/>
        </w:rPr>
        <w:annotationRef/>
      </w:r>
      <w:r>
        <w:t>It is 196 tests from XXX studies</w:t>
      </w:r>
    </w:p>
  </w:comment>
  <w:comment w:id="25" w:author="Microsoft Office User" w:date="2019-01-08T06:04:00Z" w:initials="MOU">
    <w:p w14:paraId="30FC065C" w14:textId="63666198" w:rsidR="00502EF5" w:rsidRDefault="00502EF5">
      <w:pPr>
        <w:pStyle w:val="CommentText"/>
      </w:pPr>
      <w:r>
        <w:rPr>
          <w:rStyle w:val="CommentReference"/>
        </w:rPr>
        <w:annotationRef/>
      </w:r>
      <w:r>
        <w:t>I will do the conversions once we are sure about the final model</w:t>
      </w:r>
    </w:p>
  </w:comment>
  <w:comment w:id="27" w:author="Alex Hayward" w:date="2019-01-02T16:03:00Z" w:initials="AH">
    <w:p w14:paraId="74A5C418" w14:textId="2DFF0784" w:rsidR="00A1679E" w:rsidRDefault="00A1679E">
      <w:pPr>
        <w:pStyle w:val="CommentText"/>
      </w:pPr>
      <w:r>
        <w:rPr>
          <w:rStyle w:val="CommentReference"/>
        </w:rPr>
        <w:annotationRef/>
      </w:r>
      <w:r>
        <w:t>Is this correct?</w:t>
      </w:r>
    </w:p>
  </w:comment>
  <w:comment w:id="26" w:author="Microsoft Office User" w:date="2019-01-08T06:02:00Z" w:initials="MOU">
    <w:p w14:paraId="2CA4A00F" w14:textId="1B296679" w:rsidR="00502EF5" w:rsidRDefault="00502EF5">
      <w:pPr>
        <w:pStyle w:val="CommentText"/>
      </w:pPr>
      <w:r>
        <w:rPr>
          <w:rStyle w:val="CommentReference"/>
        </w:rPr>
        <w:annotationRef/>
      </w:r>
      <w:r>
        <w:t xml:space="preserve">We should </w:t>
      </w:r>
      <w:proofErr w:type="spellStart"/>
      <w:r>
        <w:t>probablyget</w:t>
      </w:r>
      <w:proofErr w:type="spellEnd"/>
      <w:r>
        <w:t xml:space="preserve"> ride of p values from here.  </w:t>
      </w:r>
    </w:p>
  </w:comment>
  <w:comment w:id="28" w:author="Alex Hayward" w:date="2019-01-03T00:18:00Z" w:initials="AH">
    <w:p w14:paraId="38B904D9" w14:textId="5E1AB2FE" w:rsidR="00A1679E" w:rsidRDefault="00A1679E">
      <w:pPr>
        <w:pStyle w:val="CommentText"/>
      </w:pPr>
      <w:r>
        <w:rPr>
          <w:rStyle w:val="CommentReference"/>
        </w:rPr>
        <w:annotationRef/>
      </w:r>
      <w:r>
        <w:t xml:space="preserve">If we don’t express this in terms of p-values, is there another way to express </w:t>
      </w:r>
      <w:proofErr w:type="gramStart"/>
      <w:r>
        <w:t>the  magnitude</w:t>
      </w:r>
      <w:proofErr w:type="gramEnd"/>
      <w:r>
        <w:t xml:space="preserve"> of the effect in some kind of meaningful way that captures the extent of </w:t>
      </w:r>
      <w:proofErr w:type="spellStart"/>
      <w:r>
        <w:t>cophylogeny</w:t>
      </w:r>
      <w:proofErr w:type="spellEnd"/>
      <w:r>
        <w:t>?</w:t>
      </w:r>
    </w:p>
  </w:comment>
  <w:comment w:id="29" w:author="Microsoft Office User" w:date="2019-01-08T06:06:00Z" w:initials="MOU">
    <w:p w14:paraId="6399CB1E" w14:textId="77777777" w:rsidR="00502EF5" w:rsidRDefault="00502EF5">
      <w:pPr>
        <w:pStyle w:val="CommentText"/>
      </w:pPr>
      <w:r>
        <w:rPr>
          <w:rStyle w:val="CommentReference"/>
        </w:rPr>
        <w:annotationRef/>
      </w:r>
      <w:r>
        <w:t xml:space="preserve">I think we should </w:t>
      </w:r>
      <w:proofErr w:type="spellStart"/>
      <w:r>
        <w:t>explan</w:t>
      </w:r>
      <w:proofErr w:type="spellEnd"/>
      <w:r>
        <w:t xml:space="preserve"> what correlation coefficients mean (we should not go back to p values)</w:t>
      </w:r>
    </w:p>
    <w:p w14:paraId="4F25FB2B" w14:textId="77777777" w:rsidR="00502EF5" w:rsidRDefault="00502EF5">
      <w:pPr>
        <w:pStyle w:val="CommentText"/>
      </w:pPr>
    </w:p>
    <w:p w14:paraId="35E491A3" w14:textId="1B428FCD" w:rsidR="00502EF5" w:rsidRDefault="00502EF5">
      <w:pPr>
        <w:pStyle w:val="CommentText"/>
      </w:pPr>
      <w:r>
        <w:t xml:space="preserve">I can turn all the forest plots to use correlation </w:t>
      </w:r>
      <w:proofErr w:type="spellStart"/>
      <w:r>
        <w:t>coefficents</w:t>
      </w:r>
      <w:proofErr w:type="spellEnd"/>
      <w:r>
        <w:t>, r</w:t>
      </w:r>
    </w:p>
  </w:comment>
  <w:comment w:id="30" w:author="Microsoft Office User" w:date="2019-01-05T17:30:00Z" w:initials="Office">
    <w:p w14:paraId="01D3B9CF" w14:textId="5C6705CF" w:rsidR="00A1679E" w:rsidRDefault="00A1679E">
      <w:pPr>
        <w:pStyle w:val="CommentText"/>
      </w:pPr>
      <w:r>
        <w:rPr>
          <w:rStyle w:val="CommentReference"/>
        </w:rPr>
        <w:annotationRef/>
      </w:r>
      <w:r>
        <w:t>Need to specify ±95% CI or is that obvious?</w:t>
      </w:r>
    </w:p>
  </w:comment>
  <w:comment w:id="32" w:author="Alex Hayward" w:date="2019-01-02T16:08:00Z" w:initials="AH">
    <w:p w14:paraId="6384F821" w14:textId="4EDF1481" w:rsidR="00A1679E" w:rsidRDefault="00A1679E">
      <w:pPr>
        <w:pStyle w:val="CommentText"/>
      </w:pPr>
      <w:r>
        <w:rPr>
          <w:rStyle w:val="CommentReference"/>
        </w:rPr>
        <w:annotationRef/>
      </w:r>
      <w:r>
        <w:t>?</w:t>
      </w:r>
    </w:p>
  </w:comment>
  <w:comment w:id="33" w:author="Alex Hayward" w:date="2019-01-02T16:09:00Z" w:initials="AH">
    <w:p w14:paraId="276C5A77" w14:textId="3D1B79BC" w:rsidR="00A1679E" w:rsidRDefault="00A1679E">
      <w:pPr>
        <w:pStyle w:val="CommentText"/>
      </w:pPr>
      <w:r>
        <w:rPr>
          <w:rStyle w:val="CommentReference"/>
        </w:rPr>
        <w:annotationRef/>
      </w:r>
      <w:r>
        <w:t>?</w:t>
      </w:r>
    </w:p>
  </w:comment>
  <w:comment w:id="34" w:author="Alex Hayward" w:date="2019-01-02T16:09:00Z" w:initials="AH">
    <w:p w14:paraId="37B0D8B6" w14:textId="07DFE7E9" w:rsidR="00A1679E" w:rsidRDefault="00A1679E">
      <w:pPr>
        <w:pStyle w:val="CommentText"/>
      </w:pPr>
      <w:r>
        <w:rPr>
          <w:rStyle w:val="CommentReference"/>
        </w:rPr>
        <w:annotationRef/>
      </w:r>
      <w:r>
        <w:t>?</w:t>
      </w:r>
    </w:p>
  </w:comment>
  <w:comment w:id="36" w:author="Alex Hayward" w:date="2019-01-03T13:33:00Z" w:initials="AH">
    <w:p w14:paraId="4179847E" w14:textId="6EE30534" w:rsidR="00A1679E" w:rsidRDefault="00A1679E">
      <w:pPr>
        <w:pStyle w:val="CommentText"/>
      </w:pPr>
      <w:r>
        <w:rPr>
          <w:rStyle w:val="CommentReference"/>
        </w:rPr>
        <w:annotationRef/>
      </w:r>
      <w:r>
        <w:t>I think this is the best line – host and symbiont phylogenies do not reflect each other, there is just a general trend to be more similar than by chance alone.</w:t>
      </w:r>
    </w:p>
  </w:comment>
  <w:comment w:id="37" w:author="Microsoft Office User" w:date="2019-01-05T17:33:00Z" w:initials="Office">
    <w:p w14:paraId="26DE74B8" w14:textId="5F6D5881" w:rsidR="00A1679E" w:rsidRDefault="00A1679E">
      <w:pPr>
        <w:pStyle w:val="CommentText"/>
      </w:pPr>
      <w:r>
        <w:rPr>
          <w:rStyle w:val="CommentReference"/>
        </w:rPr>
        <w:annotationRef/>
      </w:r>
      <w:r>
        <w:t xml:space="preserve">One could argue that the results partially support the rule. Maybe reword as “our results do not </w:t>
      </w:r>
      <w:r w:rsidRPr="00F04269">
        <w:rPr>
          <w:color w:val="FF0000"/>
        </w:rPr>
        <w:t xml:space="preserve">fully </w:t>
      </w:r>
      <w:r>
        <w:t xml:space="preserve">support </w:t>
      </w:r>
      <w:proofErr w:type="spellStart"/>
      <w:r>
        <w:t>Fahrenholtz’s</w:t>
      </w:r>
      <w:proofErr w:type="spellEnd"/>
      <w:r>
        <w:t xml:space="preserve"> Rule”, or something like that, to make it less categorical than “do not support”</w:t>
      </w:r>
    </w:p>
  </w:comment>
  <w:comment w:id="38" w:author="Microsoft Office User" w:date="2019-01-08T06:10:00Z" w:initials="MOU">
    <w:p w14:paraId="50E83F6A" w14:textId="77777777" w:rsidR="00F70AE0" w:rsidRDefault="00F70AE0">
      <w:pPr>
        <w:pStyle w:val="CommentText"/>
      </w:pPr>
      <w:r>
        <w:rPr>
          <w:rStyle w:val="CommentReference"/>
        </w:rPr>
        <w:annotationRef/>
      </w:r>
      <w:r>
        <w:t xml:space="preserve">I am not sure why this is the conclusion. It is far away from 0 – so clearly significant. Also, remember this </w:t>
      </w:r>
      <w:proofErr w:type="spellStart"/>
      <w:r>
        <w:t>Zr</w:t>
      </w:r>
      <w:proofErr w:type="spellEnd"/>
      <w:r>
        <w:t xml:space="preserve"> value is probably huge underestimate due to the truncations of p values we used from </w:t>
      </w:r>
      <w:proofErr w:type="spellStart"/>
      <w:r>
        <w:t>Parafit</w:t>
      </w:r>
      <w:proofErr w:type="spellEnd"/>
      <w:r>
        <w:t xml:space="preserve"> and </w:t>
      </w:r>
      <w:proofErr w:type="spellStart"/>
      <w:r>
        <w:t>TreeMap</w:t>
      </w:r>
      <w:proofErr w:type="spellEnd"/>
    </w:p>
    <w:p w14:paraId="4A9E7987" w14:textId="77777777" w:rsidR="00F70AE0" w:rsidRDefault="00F70AE0">
      <w:pPr>
        <w:pStyle w:val="CommentText"/>
      </w:pPr>
    </w:p>
    <w:p w14:paraId="20BFDB80" w14:textId="3EFA7DFB" w:rsidR="00F70AE0" w:rsidRDefault="00F70AE0">
      <w:pPr>
        <w:pStyle w:val="CommentText"/>
      </w:pPr>
      <w:proofErr w:type="spellStart"/>
      <w:r>
        <w:t>Zr</w:t>
      </w:r>
      <w:proofErr w:type="spellEnd"/>
      <w:r>
        <w:t xml:space="preserve"> = 0.3 is considered to be a medium effect (I suspect it will be a strong one over </w:t>
      </w:r>
      <w:proofErr w:type="spellStart"/>
      <w:r>
        <w:t>Zr</w:t>
      </w:r>
      <w:proofErr w:type="spellEnd"/>
      <w:r>
        <w:t xml:space="preserve"> = 0.5). </w:t>
      </w:r>
      <w:proofErr w:type="spellStart"/>
      <w:r>
        <w:t>Givne</w:t>
      </w:r>
      <w:proofErr w:type="spellEnd"/>
      <w:r>
        <w:t xml:space="preserve"> the underestimation of our overall effect size – we cannot make much of the exact value here</w:t>
      </w:r>
    </w:p>
  </w:comment>
  <w:comment w:id="39" w:author="Microsoft Office User" w:date="2019-01-05T17:37:00Z" w:initials="Office">
    <w:p w14:paraId="318CC2D5" w14:textId="28B76618" w:rsidR="00A1679E" w:rsidRDefault="00A1679E">
      <w:pPr>
        <w:pStyle w:val="CommentText"/>
      </w:pPr>
      <w:r>
        <w:rPr>
          <w:rStyle w:val="CommentReference"/>
        </w:rPr>
        <w:annotationRef/>
      </w:r>
      <w:r>
        <w:t>I’ve reworded, because I felt the original phrasing (</w:t>
      </w:r>
      <w:r>
        <w:rPr>
          <w:rFonts w:ascii="Times New Roman" w:hAnsi="Times New Roman" w:cs="Times New Roman"/>
        </w:rPr>
        <w:t>a positive effect of phylogenetic congruence</w:t>
      </w:r>
      <w:r>
        <w:t>) was awkward.</w:t>
      </w:r>
    </w:p>
  </w:comment>
  <w:comment w:id="40" w:author="Microsoft Office User" w:date="2019-01-05T17:37:00Z" w:initials="Office">
    <w:p w14:paraId="12F3B2B8" w14:textId="1491E548" w:rsidR="00A1679E" w:rsidRDefault="00A1679E">
      <w:pPr>
        <w:pStyle w:val="CommentText"/>
      </w:pPr>
      <w:r>
        <w:rPr>
          <w:rStyle w:val="CommentReference"/>
        </w:rPr>
        <w:annotationRef/>
      </w:r>
      <w:r>
        <w:t>Do our results really show this? Reciprocal exploitation is not incompatible with cophylogenetic congruence, as seen by the host-parasite results…</w:t>
      </w:r>
    </w:p>
  </w:comment>
  <w:comment w:id="41" w:author="Microsoft Office User" w:date="2019-01-05T17:38:00Z" w:initials="Office">
    <w:p w14:paraId="3714EEDA" w14:textId="71828352" w:rsidR="00A1679E" w:rsidRDefault="00A1679E">
      <w:pPr>
        <w:pStyle w:val="CommentText"/>
      </w:pPr>
      <w:r>
        <w:rPr>
          <w:rStyle w:val="CommentReference"/>
        </w:rPr>
        <w:annotationRef/>
      </w:r>
      <w:r>
        <w:t>I still feel this is the standout result. Maybe add a sentence here, some brief interpretation, as you provide for the previous conclusion in the preceding sentence? Just to give this finding a little more weight.</w:t>
      </w:r>
    </w:p>
  </w:comment>
  <w:comment w:id="43" w:author="Microsoft Office User" w:date="2019-01-05T18:29:00Z" w:initials="Office">
    <w:p w14:paraId="795D5140" w14:textId="7D6B04AD" w:rsidR="00A1679E" w:rsidRDefault="00A1679E">
      <w:pPr>
        <w:pStyle w:val="CommentText"/>
      </w:pPr>
      <w:r>
        <w:rPr>
          <w:rStyle w:val="CommentReference"/>
        </w:rPr>
        <w:annotationRef/>
      </w:r>
      <w:r>
        <w:t>Maybe I’m picky, but is ‘sharing’ the correct verb here? Congruence is not a property of one phylogeny that can be shared with another, it is a property of one pair of phylogenies… I would replace ‘sharing’ by showing or something similar.</w:t>
      </w:r>
    </w:p>
  </w:comment>
  <w:comment w:id="42" w:author="Alex Hayward" w:date="2019-01-04T10:33:00Z" w:initials="AH">
    <w:p w14:paraId="2F62AA33" w14:textId="0610954D" w:rsidR="00A1679E" w:rsidRDefault="00A1679E">
      <w:pPr>
        <w:pStyle w:val="CommentText"/>
      </w:pPr>
      <w:r>
        <w:rPr>
          <w:rStyle w:val="CommentReference"/>
        </w:rPr>
        <w:annotationRef/>
      </w:r>
      <w:r>
        <w:t>Is this just because most symbionts of microbes are other microbes that show vertical transmission?</w:t>
      </w:r>
    </w:p>
  </w:comment>
  <w:comment w:id="51" w:author="Alex Hayward" w:date="2019-01-03T01:47:00Z" w:initials="AH">
    <w:p w14:paraId="2B61C599" w14:textId="40A03204" w:rsidR="00A1679E" w:rsidRDefault="00A1679E">
      <w:pPr>
        <w:pStyle w:val="CommentText"/>
      </w:pPr>
      <w:r>
        <w:rPr>
          <w:rStyle w:val="CommentReference"/>
        </w:rPr>
        <w:annotationRef/>
      </w:r>
      <w:r>
        <w:t>Is this sensible, or should these taxa be considered?</w:t>
      </w:r>
    </w:p>
  </w:comment>
  <w:comment w:id="52" w:author="Microsoft Office User" w:date="2019-01-05T18:38:00Z" w:initials="Office">
    <w:p w14:paraId="1C86F6A8" w14:textId="4482FDED" w:rsidR="00A1679E" w:rsidRDefault="00A1679E">
      <w:pPr>
        <w:pStyle w:val="CommentText"/>
      </w:pPr>
      <w:r>
        <w:rPr>
          <w:rStyle w:val="CommentReference"/>
        </w:rPr>
        <w:annotationRef/>
      </w:r>
      <w:r>
        <w:t>Should be Figure 4 as it is the fourth included in this draft.</w:t>
      </w:r>
    </w:p>
  </w:comment>
  <w:comment w:id="53" w:author="Alex Hayward" w:date="2019-01-03T13:52:00Z" w:initials="AH">
    <w:p w14:paraId="00C81451" w14:textId="26EA894F" w:rsidR="00A1679E" w:rsidRDefault="00A1679E">
      <w:pPr>
        <w:pStyle w:val="CommentText"/>
      </w:pPr>
      <w:r>
        <w:rPr>
          <w:rStyle w:val="CommentReference"/>
        </w:rPr>
        <w:annotationRef/>
      </w:r>
      <w:r>
        <w:t>Insert the effect of symbiont taxa split by mode of symbiosis too for thoroughness? Or does this make it look more like a fishing expedition?</w:t>
      </w:r>
    </w:p>
  </w:comment>
  <w:comment w:id="55" w:author="Microsoft Office User" w:date="2019-01-05T18:55:00Z" w:initials="Office">
    <w:p w14:paraId="3EF85A00" w14:textId="36948547" w:rsidR="00A1679E" w:rsidRDefault="00A1679E">
      <w:pPr>
        <w:pStyle w:val="CommentText"/>
      </w:pPr>
      <w:r>
        <w:rPr>
          <w:rStyle w:val="CommentReference"/>
        </w:rPr>
        <w:annotationRef/>
      </w:r>
      <w:r>
        <w:t>Obvious how this could be calculated for a single symbiont, but not obvious to me how you compute this for an entire symbiont phylogeny… Is it like this: If all hosts are within the same genus, you score this a 1 for that phylogeny, if they belong to different genera within one family, the score is 2, if they belong to multiple families within an order then it’s a 3, and so on? If this is the case, it’s a crude measure, because a single symbiont species occurring on a divergent host will inflate the score for the entire phylogeny… Anyway, I’m not saying we should drop this, just trying to remember how we agreed to include taxonomic breadth.</w:t>
      </w:r>
    </w:p>
  </w:comment>
  <w:comment w:id="57" w:author="Microsoft Office User" w:date="2019-01-05T19:03:00Z" w:initials="Office">
    <w:p w14:paraId="44D0480A" w14:textId="2C245E7A" w:rsidR="00A1679E" w:rsidRDefault="00A1679E">
      <w:pPr>
        <w:pStyle w:val="CommentText"/>
      </w:pPr>
      <w:r>
        <w:rPr>
          <w:rStyle w:val="CommentReference"/>
        </w:rPr>
        <w:annotationRef/>
      </w:r>
      <w:r>
        <w:t>Should be Figure 5</w:t>
      </w:r>
    </w:p>
  </w:comment>
  <w:comment w:id="58" w:author="Microsoft Office User" w:date="2019-01-05T19:04:00Z" w:initials="Office">
    <w:p w14:paraId="7D853B9A" w14:textId="6BCF080B" w:rsidR="00A1679E" w:rsidRDefault="00A1679E">
      <w:pPr>
        <w:pStyle w:val="CommentText"/>
      </w:pPr>
      <w:r>
        <w:rPr>
          <w:rStyle w:val="CommentReference"/>
        </w:rPr>
        <w:annotationRef/>
      </w:r>
      <w:r>
        <w:t>I agree, this is important.</w:t>
      </w:r>
    </w:p>
  </w:comment>
  <w:comment w:id="59" w:author="Microsoft Office User" w:date="2019-01-08T06:19:00Z" w:initials="MOU">
    <w:p w14:paraId="3814953D" w14:textId="43AB8728" w:rsidR="00785622" w:rsidRDefault="00785622">
      <w:pPr>
        <w:pStyle w:val="CommentText"/>
      </w:pPr>
      <w:r>
        <w:rPr>
          <w:rStyle w:val="CommentReference"/>
        </w:rPr>
        <w:annotationRef/>
      </w:r>
      <w:r>
        <w:t>I will get on with this</w:t>
      </w:r>
    </w:p>
  </w:comment>
  <w:comment w:id="60" w:author="Microsoft Office User" w:date="2019-01-05T19:04:00Z" w:initials="Office">
    <w:p w14:paraId="2CC6ED5C" w14:textId="632C46B5" w:rsidR="00A1679E" w:rsidRDefault="00A1679E">
      <w:pPr>
        <w:pStyle w:val="CommentText"/>
      </w:pPr>
      <w:r>
        <w:rPr>
          <w:rStyle w:val="CommentReference"/>
        </w:rPr>
        <w:annotationRef/>
      </w:r>
      <w:r>
        <w:t>Figure 5</w:t>
      </w:r>
    </w:p>
  </w:comment>
  <w:comment w:id="61" w:author="Microsoft Office User" w:date="2019-01-05T19:09:00Z" w:initials="Office">
    <w:p w14:paraId="5542E806" w14:textId="70E4A129" w:rsidR="006E118E" w:rsidRDefault="006E118E">
      <w:pPr>
        <w:pStyle w:val="CommentText"/>
      </w:pPr>
      <w:r>
        <w:rPr>
          <w:rStyle w:val="CommentReference"/>
        </w:rPr>
        <w:annotationRef/>
      </w:r>
      <w:r>
        <w:t>Figure 6</w:t>
      </w:r>
    </w:p>
  </w:comment>
  <w:comment w:id="62" w:author="Alex Hayward" w:date="2019-01-04T20:54:00Z" w:initials="AH">
    <w:p w14:paraId="775DB6BE" w14:textId="76C6C3E8" w:rsidR="00A1679E" w:rsidRDefault="00A1679E">
      <w:pPr>
        <w:pStyle w:val="CommentText"/>
      </w:pPr>
      <w:r>
        <w:rPr>
          <w:rStyle w:val="CommentReference"/>
        </w:rPr>
        <w:annotationRef/>
      </w:r>
      <w:r>
        <w:t>Shouldn’t there be 3 examples?</w:t>
      </w:r>
    </w:p>
  </w:comment>
  <w:comment w:id="63" w:author="Microsoft Office User" w:date="2019-01-05T19:10:00Z" w:initials="Office">
    <w:p w14:paraId="6F2E2840" w14:textId="29F5FFC2" w:rsidR="00362500" w:rsidRDefault="00362500">
      <w:pPr>
        <w:pStyle w:val="CommentText"/>
      </w:pPr>
      <w:r>
        <w:rPr>
          <w:rStyle w:val="CommentReference"/>
        </w:rPr>
        <w:annotationRef/>
      </w:r>
      <w:r>
        <w:t>Figure 6</w:t>
      </w:r>
    </w:p>
    <w:p w14:paraId="3B4039CB" w14:textId="77777777" w:rsidR="00362500" w:rsidRDefault="00362500">
      <w:pPr>
        <w:pStyle w:val="CommentText"/>
      </w:pPr>
    </w:p>
    <w:p w14:paraId="733E9570" w14:textId="7AE5A267" w:rsidR="00362500" w:rsidRDefault="00362500">
      <w:pPr>
        <w:pStyle w:val="CommentText"/>
      </w:pPr>
      <w:r>
        <w:t xml:space="preserve">I feel that 6 figures </w:t>
      </w:r>
      <w:proofErr w:type="gramStart"/>
      <w:r>
        <w:t>is</w:t>
      </w:r>
      <w:proofErr w:type="gramEnd"/>
      <w:r>
        <w:t xml:space="preserve"> a bit much. Perhaps this one could go in Supplementary Material? It shows a lack of difference, is therefore less interesting, and dilutes the more interesting findings presented earlier.</w:t>
      </w:r>
    </w:p>
  </w:comment>
  <w:comment w:id="64" w:author="Alex Hayward" w:date="2019-01-04T20:56:00Z" w:initials="AH">
    <w:p w14:paraId="68CB6929" w14:textId="495B4FD1" w:rsidR="00A1679E" w:rsidRDefault="00A1679E">
      <w:pPr>
        <w:pStyle w:val="CommentText"/>
      </w:pPr>
      <w:r>
        <w:rPr>
          <w:rStyle w:val="CommentReference"/>
        </w:rPr>
        <w:annotationRef/>
      </w:r>
      <w:r>
        <w:t>The following paragraphs require referencing, but before this it’s important to agree on structure and message first.</w:t>
      </w:r>
    </w:p>
  </w:comment>
  <w:comment w:id="65" w:author="Alex Hayward" w:date="2019-01-04T21:30:00Z" w:initials="AH">
    <w:p w14:paraId="1D56F693" w14:textId="77777777" w:rsidR="00A1679E" w:rsidRDefault="00A1679E" w:rsidP="00F45928">
      <w:pPr>
        <w:pStyle w:val="CommentText"/>
      </w:pPr>
      <w:r>
        <w:rPr>
          <w:rStyle w:val="CommentReference"/>
        </w:rPr>
        <w:annotationRef/>
      </w:r>
      <w:r>
        <w:t xml:space="preserve">I wondered here if obligate mutualisms might be </w:t>
      </w:r>
      <w:proofErr w:type="spellStart"/>
      <w:r>
        <w:t>behing</w:t>
      </w:r>
      <w:proofErr w:type="spellEnd"/>
      <w:r>
        <w:t xml:space="preserve"> this pattern?</w:t>
      </w:r>
    </w:p>
  </w:comment>
  <w:comment w:id="66" w:author="Microsoft Office User" w:date="2019-01-05T19:44:00Z" w:initials="Office">
    <w:p w14:paraId="735BF6EB" w14:textId="20564510" w:rsidR="00DC0D68" w:rsidRDefault="00DC0D68">
      <w:pPr>
        <w:pStyle w:val="CommentText"/>
      </w:pPr>
      <w:r>
        <w:rPr>
          <w:rStyle w:val="CommentReference"/>
        </w:rPr>
        <w:annotationRef/>
      </w:r>
      <w:r>
        <w:t>Host-switching has probably less to do with the current host ‘tripping up’ than with alternative &amp; suitable hosts being abundant and accessible…</w:t>
      </w:r>
    </w:p>
  </w:comment>
  <w:comment w:id="67" w:author="Alex Hayward" w:date="2019-01-04T21:45:00Z" w:initials="AH">
    <w:p w14:paraId="04E5B027" w14:textId="58644585" w:rsidR="00A1679E" w:rsidRDefault="00A1679E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Do you see where I am coming from with this Robert, or is this just waffle?</w:t>
      </w:r>
    </w:p>
  </w:comment>
  <w:comment w:id="68" w:author="Microsoft Office User" w:date="2019-01-05T19:48:00Z" w:initials="Office">
    <w:p w14:paraId="56818EC2" w14:textId="5829A395" w:rsidR="00776A45" w:rsidRDefault="00776A45">
      <w:pPr>
        <w:pStyle w:val="CommentText"/>
      </w:pPr>
      <w:r>
        <w:rPr>
          <w:rStyle w:val="CommentReference"/>
        </w:rPr>
        <w:annotationRef/>
      </w:r>
      <w:r>
        <w:t>Yep, I get it.</w:t>
      </w:r>
    </w:p>
  </w:comment>
  <w:comment w:id="70" w:author="Microsoft Office User" w:date="2019-03-15T13:23:00Z" w:initials="MOU">
    <w:p w14:paraId="160D60EF" w14:textId="1A4C613B" w:rsidR="005B0BFC" w:rsidRDefault="005B0BFC">
      <w:pPr>
        <w:pStyle w:val="CommentText"/>
      </w:pPr>
      <w:r>
        <w:rPr>
          <w:rStyle w:val="CommentReference"/>
        </w:rPr>
        <w:annotationRef/>
      </w:r>
    </w:p>
  </w:comment>
  <w:comment w:id="71" w:author="Alex Hayward" w:date="2018-12-30T21:24:00Z" w:initials="AH">
    <w:p w14:paraId="113ED739" w14:textId="16F68EE6" w:rsidR="00A1679E" w:rsidRDefault="00A1679E">
      <w:pPr>
        <w:pStyle w:val="CommentText"/>
      </w:pPr>
      <w:r>
        <w:rPr>
          <w:rStyle w:val="CommentReference"/>
        </w:rPr>
        <w:annotationRef/>
      </w:r>
      <w:r>
        <w:t>Check wording</w:t>
      </w:r>
    </w:p>
  </w:comment>
  <w:comment w:id="72" w:author="Alex Hayward" w:date="2018-12-30T21:25:00Z" w:initials="AH">
    <w:p w14:paraId="57159B56" w14:textId="4C301336" w:rsidR="00A1679E" w:rsidRDefault="00A1679E">
      <w:pPr>
        <w:pStyle w:val="CommentText"/>
      </w:pPr>
      <w:r>
        <w:rPr>
          <w:rStyle w:val="CommentReference"/>
        </w:rPr>
        <w:annotationRef/>
      </w:r>
      <w:r>
        <w:t>Who should be corresponding author?</w:t>
      </w:r>
    </w:p>
  </w:comment>
  <w:comment w:id="73" w:author="Alexander Hayward" w:date="2018-12-30T21:25:00Z" w:initials="AH">
    <w:p w14:paraId="3A0D47B6" w14:textId="67FAB443" w:rsidR="00A1679E" w:rsidRDefault="00A1679E">
      <w:pPr>
        <w:pStyle w:val="CommentText"/>
      </w:pPr>
      <w:r>
        <w:rPr>
          <w:rStyle w:val="CommentReference"/>
        </w:rPr>
        <w:annotationRef/>
      </w:r>
      <w:r>
        <w:t>Guidelines state maximum of 30 for letters. In practice, many letters have more than double the recommended number.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F7B566C" w15:done="0"/>
  <w15:commentEx w15:paraId="22F62B9A" w15:done="0"/>
  <w15:commentEx w15:paraId="3462ADBB" w15:done="0"/>
  <w15:commentEx w15:paraId="4C0F9A0D" w15:paraIdParent="3462ADBB" w15:done="0"/>
  <w15:commentEx w15:paraId="406358C7" w15:done="0"/>
  <w15:commentEx w15:paraId="4478BBA9" w15:done="0"/>
  <w15:commentEx w15:paraId="5A08ECD7" w15:done="0"/>
  <w15:commentEx w15:paraId="734FFB51" w15:done="0"/>
  <w15:commentEx w15:paraId="608DE0DF" w15:done="0"/>
  <w15:commentEx w15:paraId="4EAC8678" w15:done="0"/>
  <w15:commentEx w15:paraId="06C79787" w15:done="0"/>
  <w15:commentEx w15:paraId="19332264" w15:done="0"/>
  <w15:commentEx w15:paraId="25CD47B7" w15:done="0"/>
  <w15:commentEx w15:paraId="7269FEE6" w15:done="0"/>
  <w15:commentEx w15:paraId="31932218" w15:done="0"/>
  <w15:commentEx w15:paraId="31621C4F" w15:done="0"/>
  <w15:commentEx w15:paraId="13ACCF2C" w15:done="0"/>
  <w15:commentEx w15:paraId="30FC065C" w15:done="0"/>
  <w15:commentEx w15:paraId="74A5C418" w15:done="0"/>
  <w15:commentEx w15:paraId="2CA4A00F" w15:done="0"/>
  <w15:commentEx w15:paraId="38B904D9" w15:done="0"/>
  <w15:commentEx w15:paraId="35E491A3" w15:paraIdParent="38B904D9" w15:done="0"/>
  <w15:commentEx w15:paraId="01D3B9CF" w15:done="0"/>
  <w15:commentEx w15:paraId="6384F821" w15:done="0"/>
  <w15:commentEx w15:paraId="276C5A77" w15:done="0"/>
  <w15:commentEx w15:paraId="37B0D8B6" w15:done="0"/>
  <w15:commentEx w15:paraId="4179847E" w15:done="0"/>
  <w15:commentEx w15:paraId="26DE74B8" w15:done="0"/>
  <w15:commentEx w15:paraId="20BFDB80" w15:paraIdParent="26DE74B8" w15:done="0"/>
  <w15:commentEx w15:paraId="318CC2D5" w15:done="0"/>
  <w15:commentEx w15:paraId="12F3B2B8" w15:done="0"/>
  <w15:commentEx w15:paraId="3714EEDA" w15:done="0"/>
  <w15:commentEx w15:paraId="795D5140" w15:done="0"/>
  <w15:commentEx w15:paraId="2F62AA33" w15:done="0"/>
  <w15:commentEx w15:paraId="2B61C599" w15:done="0"/>
  <w15:commentEx w15:paraId="1C86F6A8" w15:done="0"/>
  <w15:commentEx w15:paraId="00C81451" w15:done="0"/>
  <w15:commentEx w15:paraId="3EF85A00" w15:done="0"/>
  <w15:commentEx w15:paraId="44D0480A" w15:done="0"/>
  <w15:commentEx w15:paraId="7D853B9A" w15:done="0"/>
  <w15:commentEx w15:paraId="3814953D" w15:done="0"/>
  <w15:commentEx w15:paraId="2CC6ED5C" w15:done="0"/>
  <w15:commentEx w15:paraId="5542E806" w15:done="0"/>
  <w15:commentEx w15:paraId="775DB6BE" w15:done="0"/>
  <w15:commentEx w15:paraId="733E9570" w15:done="0"/>
  <w15:commentEx w15:paraId="68CB6929" w15:done="0"/>
  <w15:commentEx w15:paraId="1D56F693" w15:done="0"/>
  <w15:commentEx w15:paraId="735BF6EB" w15:done="0"/>
  <w15:commentEx w15:paraId="04E5B027" w15:done="0"/>
  <w15:commentEx w15:paraId="56818EC2" w15:done="0"/>
  <w15:commentEx w15:paraId="160D60EF" w15:done="0"/>
  <w15:commentEx w15:paraId="113ED739" w15:done="0"/>
  <w15:commentEx w15:paraId="57159B56" w15:done="0"/>
  <w15:commentEx w15:paraId="3A0D47B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F7B566C" w16cid:durableId="1FDC2B7E"/>
  <w16cid:commentId w16cid:paraId="22F62B9A" w16cid:durableId="1FDC2B7F"/>
  <w16cid:commentId w16cid:paraId="3462ADBB" w16cid:durableId="1FDC2B80"/>
  <w16cid:commentId w16cid:paraId="4C0F9A0D" w16cid:durableId="1FDC2BBA"/>
  <w16cid:commentId w16cid:paraId="406358C7" w16cid:durableId="1FDC2B81"/>
  <w16cid:commentId w16cid:paraId="4478BBA9" w16cid:durableId="1FDCC3AB"/>
  <w16cid:commentId w16cid:paraId="5A08ECD7" w16cid:durableId="1FDC2B82"/>
  <w16cid:commentId w16cid:paraId="734FFB51" w16cid:durableId="1FDC2B83"/>
  <w16cid:commentId w16cid:paraId="608DE0DF" w16cid:durableId="1FDC2B84"/>
  <w16cid:commentId w16cid:paraId="4EAC8678" w16cid:durableId="1FDC2B85"/>
  <w16cid:commentId w16cid:paraId="06C79787" w16cid:durableId="1FDC2B86"/>
  <w16cid:commentId w16cid:paraId="19332264" w16cid:durableId="1FDC2B87"/>
  <w16cid:commentId w16cid:paraId="25CD47B7" w16cid:durableId="1FDC2B88"/>
  <w16cid:commentId w16cid:paraId="7269FEE6" w16cid:durableId="1FDC2B89"/>
  <w16cid:commentId w16cid:paraId="31932218" w16cid:durableId="1FDC2B8A"/>
  <w16cid:commentId w16cid:paraId="31621C4F" w16cid:durableId="1FDC2B8B"/>
  <w16cid:commentId w16cid:paraId="13ACCF2C" w16cid:durableId="1FDEBBEF"/>
  <w16cid:commentId w16cid:paraId="30FC065C" w16cid:durableId="1FDEBC09"/>
  <w16cid:commentId w16cid:paraId="74A5C418" w16cid:durableId="1FDC2B8C"/>
  <w16cid:commentId w16cid:paraId="2CA4A00F" w16cid:durableId="1FDEBB5F"/>
  <w16cid:commentId w16cid:paraId="38B904D9" w16cid:durableId="1FDC2B8D"/>
  <w16cid:commentId w16cid:paraId="35E491A3" w16cid:durableId="1FDEBC48"/>
  <w16cid:commentId w16cid:paraId="01D3B9CF" w16cid:durableId="1FDC2B8E"/>
  <w16cid:commentId w16cid:paraId="6384F821" w16cid:durableId="1FDC2B8F"/>
  <w16cid:commentId w16cid:paraId="276C5A77" w16cid:durableId="1FDC2B90"/>
  <w16cid:commentId w16cid:paraId="37B0D8B6" w16cid:durableId="1FDC2B91"/>
  <w16cid:commentId w16cid:paraId="4179847E" w16cid:durableId="1FDC2B92"/>
  <w16cid:commentId w16cid:paraId="26DE74B8" w16cid:durableId="1FDC2B93"/>
  <w16cid:commentId w16cid:paraId="20BFDB80" w16cid:durableId="1FDEBD58"/>
  <w16cid:commentId w16cid:paraId="318CC2D5" w16cid:durableId="1FDC2B94"/>
  <w16cid:commentId w16cid:paraId="12F3B2B8" w16cid:durableId="1FDC2B95"/>
  <w16cid:commentId w16cid:paraId="3714EEDA" w16cid:durableId="1FDC2B96"/>
  <w16cid:commentId w16cid:paraId="795D5140" w16cid:durableId="1FDC2B97"/>
  <w16cid:commentId w16cid:paraId="2F62AA33" w16cid:durableId="1FDC2B98"/>
  <w16cid:commentId w16cid:paraId="2B61C599" w16cid:durableId="1FDC2B99"/>
  <w16cid:commentId w16cid:paraId="1C86F6A8" w16cid:durableId="1FDC2B9A"/>
  <w16cid:commentId w16cid:paraId="00C81451" w16cid:durableId="1FDC2B9B"/>
  <w16cid:commentId w16cid:paraId="3EF85A00" w16cid:durableId="1FDC2B9C"/>
  <w16cid:commentId w16cid:paraId="44D0480A" w16cid:durableId="1FDC2B9D"/>
  <w16cid:commentId w16cid:paraId="7D853B9A" w16cid:durableId="1FDC2B9E"/>
  <w16cid:commentId w16cid:paraId="3814953D" w16cid:durableId="1FDEBF64"/>
  <w16cid:commentId w16cid:paraId="2CC6ED5C" w16cid:durableId="1FDC2B9F"/>
  <w16cid:commentId w16cid:paraId="5542E806" w16cid:durableId="1FDC2BA0"/>
  <w16cid:commentId w16cid:paraId="775DB6BE" w16cid:durableId="1FDC2BA1"/>
  <w16cid:commentId w16cid:paraId="733E9570" w16cid:durableId="1FDC2BA2"/>
  <w16cid:commentId w16cid:paraId="68CB6929" w16cid:durableId="1FDC2BA3"/>
  <w16cid:commentId w16cid:paraId="1D56F693" w16cid:durableId="1FDC2BA4"/>
  <w16cid:commentId w16cid:paraId="735BF6EB" w16cid:durableId="1FDC2BA5"/>
  <w16cid:commentId w16cid:paraId="04E5B027" w16cid:durableId="1FDC2BA6"/>
  <w16cid:commentId w16cid:paraId="56818EC2" w16cid:durableId="1FDC2BA7"/>
  <w16cid:commentId w16cid:paraId="160D60EF" w16cid:durableId="203625E4"/>
  <w16cid:commentId w16cid:paraId="113ED739" w16cid:durableId="1FDC2BA8"/>
  <w16cid:commentId w16cid:paraId="57159B56" w16cid:durableId="1FDC2BA9"/>
  <w16cid:commentId w16cid:paraId="3A0D47B6" w16cid:durableId="1FDC2BA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C9AA6C" w14:textId="77777777" w:rsidR="0049224A" w:rsidRDefault="0049224A" w:rsidP="00B54B1D">
      <w:r>
        <w:separator/>
      </w:r>
    </w:p>
  </w:endnote>
  <w:endnote w:type="continuationSeparator" w:id="0">
    <w:p w14:paraId="7137FBAD" w14:textId="77777777" w:rsidR="0049224A" w:rsidRDefault="0049224A" w:rsidP="00B54B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AA579E" w14:textId="77777777" w:rsidR="00A1679E" w:rsidRDefault="00A1679E" w:rsidP="00AC285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05A6A3C" w14:textId="77777777" w:rsidR="00A1679E" w:rsidRDefault="00A1679E" w:rsidP="00B54B1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D4DE4F" w14:textId="77777777" w:rsidR="00A1679E" w:rsidRDefault="00A1679E" w:rsidP="00AC285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D068B">
      <w:rPr>
        <w:rStyle w:val="PageNumber"/>
        <w:noProof/>
      </w:rPr>
      <w:t>16</w:t>
    </w:r>
    <w:r>
      <w:rPr>
        <w:rStyle w:val="PageNumber"/>
      </w:rPr>
      <w:fldChar w:fldCharType="end"/>
    </w:r>
  </w:p>
  <w:p w14:paraId="0CF219CF" w14:textId="77777777" w:rsidR="00A1679E" w:rsidRDefault="00A1679E" w:rsidP="00B54B1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3CDEBB" w14:textId="77777777" w:rsidR="0049224A" w:rsidRDefault="0049224A" w:rsidP="00B54B1D">
      <w:r>
        <w:separator/>
      </w:r>
    </w:p>
  </w:footnote>
  <w:footnote w:type="continuationSeparator" w:id="0">
    <w:p w14:paraId="2E5E362D" w14:textId="77777777" w:rsidR="0049224A" w:rsidRDefault="0049224A" w:rsidP="00B54B1D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5"/>
  <w:activeWritingStyle w:appName="MSWord" w:lang="en-GB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4096" w:nlCheck="1" w:checkStyle="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Ecology Letters&lt;/Style&gt;&lt;LeftDelim&gt;{&lt;/LeftDelim&gt;&lt;RightDelim&gt;}&lt;/RightDelim&gt;&lt;FontName&gt;Cambria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0tfewrx6v00a6et95bves2m9fte0e5fess2&quot;&gt;Poulin coevolution&lt;record-ids&gt;&lt;item&gt;1&lt;/item&gt;&lt;item&gt;2&lt;/item&gt;&lt;item&gt;3&lt;/item&gt;&lt;item&gt;4&lt;/item&gt;&lt;item&gt;6&lt;/item&gt;&lt;item&gt;7&lt;/item&gt;&lt;item&gt;8&lt;/item&gt;&lt;item&gt;10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30&lt;/item&gt;&lt;item&gt;33&lt;/item&gt;&lt;item&gt;34&lt;/item&gt;&lt;item&gt;35&lt;/item&gt;&lt;item&gt;39&lt;/item&gt;&lt;item&gt;40&lt;/item&gt;&lt;item&gt;41&lt;/item&gt;&lt;item&gt;42&lt;/item&gt;&lt;item&gt;44&lt;/item&gt;&lt;item&gt;45&lt;/item&gt;&lt;item&gt;47&lt;/item&gt;&lt;item&gt;48&lt;/item&gt;&lt;item&gt;49&lt;/item&gt;&lt;item&gt;50&lt;/item&gt;&lt;item&gt;51&lt;/item&gt;&lt;item&gt;54&lt;/item&gt;&lt;item&gt;55&lt;/item&gt;&lt;item&gt;56&lt;/item&gt;&lt;item&gt;57&lt;/item&gt;&lt;/record-ids&gt;&lt;/item&gt;&lt;/Libraries&gt;"/>
  </w:docVars>
  <w:rsids>
    <w:rsidRoot w:val="00B8127F"/>
    <w:rsid w:val="00002AB6"/>
    <w:rsid w:val="00002D6E"/>
    <w:rsid w:val="000049E0"/>
    <w:rsid w:val="000057BD"/>
    <w:rsid w:val="00005D9D"/>
    <w:rsid w:val="00006EDC"/>
    <w:rsid w:val="00007AFF"/>
    <w:rsid w:val="000102A9"/>
    <w:rsid w:val="00010E24"/>
    <w:rsid w:val="000118C2"/>
    <w:rsid w:val="00013F98"/>
    <w:rsid w:val="00015B79"/>
    <w:rsid w:val="00021375"/>
    <w:rsid w:val="0002173E"/>
    <w:rsid w:val="000231B9"/>
    <w:rsid w:val="00030DEF"/>
    <w:rsid w:val="0003400D"/>
    <w:rsid w:val="00034CBA"/>
    <w:rsid w:val="00035EAF"/>
    <w:rsid w:val="00036F25"/>
    <w:rsid w:val="00041E9E"/>
    <w:rsid w:val="00042F97"/>
    <w:rsid w:val="000439B8"/>
    <w:rsid w:val="0004684A"/>
    <w:rsid w:val="0004754D"/>
    <w:rsid w:val="00054221"/>
    <w:rsid w:val="0005463F"/>
    <w:rsid w:val="00055D14"/>
    <w:rsid w:val="000577B0"/>
    <w:rsid w:val="00061185"/>
    <w:rsid w:val="00061CDE"/>
    <w:rsid w:val="00062082"/>
    <w:rsid w:val="00063135"/>
    <w:rsid w:val="00064569"/>
    <w:rsid w:val="00066531"/>
    <w:rsid w:val="00067751"/>
    <w:rsid w:val="00071855"/>
    <w:rsid w:val="0007352F"/>
    <w:rsid w:val="00073FBB"/>
    <w:rsid w:val="000747B4"/>
    <w:rsid w:val="000754AD"/>
    <w:rsid w:val="0008291A"/>
    <w:rsid w:val="000838AF"/>
    <w:rsid w:val="00083E83"/>
    <w:rsid w:val="0008537C"/>
    <w:rsid w:val="00085FA3"/>
    <w:rsid w:val="00087CD6"/>
    <w:rsid w:val="0009055D"/>
    <w:rsid w:val="000925E9"/>
    <w:rsid w:val="00096558"/>
    <w:rsid w:val="000A0624"/>
    <w:rsid w:val="000A7576"/>
    <w:rsid w:val="000A7929"/>
    <w:rsid w:val="000B0BE0"/>
    <w:rsid w:val="000B234B"/>
    <w:rsid w:val="000B28BB"/>
    <w:rsid w:val="000B6BA6"/>
    <w:rsid w:val="000B71CE"/>
    <w:rsid w:val="000C0513"/>
    <w:rsid w:val="000C08CB"/>
    <w:rsid w:val="000C108C"/>
    <w:rsid w:val="000D2EAA"/>
    <w:rsid w:val="000D75AA"/>
    <w:rsid w:val="000D791D"/>
    <w:rsid w:val="000E3FE5"/>
    <w:rsid w:val="000E480D"/>
    <w:rsid w:val="000E6E06"/>
    <w:rsid w:val="000F1BB5"/>
    <w:rsid w:val="000F1CC2"/>
    <w:rsid w:val="000F375E"/>
    <w:rsid w:val="000F4488"/>
    <w:rsid w:val="000F5FD5"/>
    <w:rsid w:val="000F6225"/>
    <w:rsid w:val="000F6DDE"/>
    <w:rsid w:val="0010450D"/>
    <w:rsid w:val="001060A2"/>
    <w:rsid w:val="001158C6"/>
    <w:rsid w:val="00115A05"/>
    <w:rsid w:val="00115F3B"/>
    <w:rsid w:val="001208CC"/>
    <w:rsid w:val="00122159"/>
    <w:rsid w:val="00123467"/>
    <w:rsid w:val="0012357F"/>
    <w:rsid w:val="00123700"/>
    <w:rsid w:val="0013303C"/>
    <w:rsid w:val="00135866"/>
    <w:rsid w:val="001444B4"/>
    <w:rsid w:val="00145B93"/>
    <w:rsid w:val="00146776"/>
    <w:rsid w:val="00151EDB"/>
    <w:rsid w:val="00160F69"/>
    <w:rsid w:val="0017157A"/>
    <w:rsid w:val="00171B22"/>
    <w:rsid w:val="00172B49"/>
    <w:rsid w:val="00173A58"/>
    <w:rsid w:val="0017629B"/>
    <w:rsid w:val="0017664B"/>
    <w:rsid w:val="00176B9F"/>
    <w:rsid w:val="001810B6"/>
    <w:rsid w:val="00181EC4"/>
    <w:rsid w:val="00182A1E"/>
    <w:rsid w:val="001840A3"/>
    <w:rsid w:val="00190A14"/>
    <w:rsid w:val="00192913"/>
    <w:rsid w:val="0019630C"/>
    <w:rsid w:val="001A43A7"/>
    <w:rsid w:val="001A5071"/>
    <w:rsid w:val="001A7697"/>
    <w:rsid w:val="001B6711"/>
    <w:rsid w:val="001B6A7C"/>
    <w:rsid w:val="001C21F4"/>
    <w:rsid w:val="001C46F1"/>
    <w:rsid w:val="001C62D1"/>
    <w:rsid w:val="001C6446"/>
    <w:rsid w:val="001C6B20"/>
    <w:rsid w:val="001D01FB"/>
    <w:rsid w:val="001D1BD2"/>
    <w:rsid w:val="001D3815"/>
    <w:rsid w:val="001D479E"/>
    <w:rsid w:val="001D6172"/>
    <w:rsid w:val="001D79F0"/>
    <w:rsid w:val="001E00D1"/>
    <w:rsid w:val="001E5DC9"/>
    <w:rsid w:val="001E6C8B"/>
    <w:rsid w:val="001F12EF"/>
    <w:rsid w:val="001F20F0"/>
    <w:rsid w:val="001F7530"/>
    <w:rsid w:val="00204B9A"/>
    <w:rsid w:val="00206429"/>
    <w:rsid w:val="0020664A"/>
    <w:rsid w:val="00207AD9"/>
    <w:rsid w:val="00211968"/>
    <w:rsid w:val="00214DBF"/>
    <w:rsid w:val="00216E38"/>
    <w:rsid w:val="00222026"/>
    <w:rsid w:val="002223DC"/>
    <w:rsid w:val="0022276A"/>
    <w:rsid w:val="00222854"/>
    <w:rsid w:val="00223202"/>
    <w:rsid w:val="00225AC2"/>
    <w:rsid w:val="00226561"/>
    <w:rsid w:val="0022773B"/>
    <w:rsid w:val="00230712"/>
    <w:rsid w:val="00230BE0"/>
    <w:rsid w:val="00231800"/>
    <w:rsid w:val="002409F5"/>
    <w:rsid w:val="00241F68"/>
    <w:rsid w:val="0024241D"/>
    <w:rsid w:val="00244048"/>
    <w:rsid w:val="00244AA6"/>
    <w:rsid w:val="00245F35"/>
    <w:rsid w:val="002533C5"/>
    <w:rsid w:val="0025376C"/>
    <w:rsid w:val="00253DE6"/>
    <w:rsid w:val="002547F5"/>
    <w:rsid w:val="002605B1"/>
    <w:rsid w:val="002643A2"/>
    <w:rsid w:val="0026482E"/>
    <w:rsid w:val="00266CA1"/>
    <w:rsid w:val="0027113E"/>
    <w:rsid w:val="002719F5"/>
    <w:rsid w:val="00272CDE"/>
    <w:rsid w:val="002731CB"/>
    <w:rsid w:val="002818A7"/>
    <w:rsid w:val="002819A6"/>
    <w:rsid w:val="00284952"/>
    <w:rsid w:val="00284BF5"/>
    <w:rsid w:val="0028789C"/>
    <w:rsid w:val="002912F4"/>
    <w:rsid w:val="002939F3"/>
    <w:rsid w:val="002A093F"/>
    <w:rsid w:val="002A2712"/>
    <w:rsid w:val="002A3036"/>
    <w:rsid w:val="002A5476"/>
    <w:rsid w:val="002A5D31"/>
    <w:rsid w:val="002A68E2"/>
    <w:rsid w:val="002B001B"/>
    <w:rsid w:val="002B0904"/>
    <w:rsid w:val="002B2111"/>
    <w:rsid w:val="002B2827"/>
    <w:rsid w:val="002B44A6"/>
    <w:rsid w:val="002B7A39"/>
    <w:rsid w:val="002C1A7D"/>
    <w:rsid w:val="002C1B2C"/>
    <w:rsid w:val="002C3A2A"/>
    <w:rsid w:val="002C4874"/>
    <w:rsid w:val="002C4E10"/>
    <w:rsid w:val="002C4EE8"/>
    <w:rsid w:val="002C65FA"/>
    <w:rsid w:val="002D47FA"/>
    <w:rsid w:val="002D4C56"/>
    <w:rsid w:val="002D643D"/>
    <w:rsid w:val="002E710B"/>
    <w:rsid w:val="002F35FD"/>
    <w:rsid w:val="002F3C1E"/>
    <w:rsid w:val="002F5029"/>
    <w:rsid w:val="002F56E0"/>
    <w:rsid w:val="003033AD"/>
    <w:rsid w:val="00304A4D"/>
    <w:rsid w:val="0030664A"/>
    <w:rsid w:val="003107FB"/>
    <w:rsid w:val="00310BE3"/>
    <w:rsid w:val="00310EFC"/>
    <w:rsid w:val="00310F66"/>
    <w:rsid w:val="0031795F"/>
    <w:rsid w:val="00321C69"/>
    <w:rsid w:val="00322E28"/>
    <w:rsid w:val="00323D1E"/>
    <w:rsid w:val="003317B0"/>
    <w:rsid w:val="003335C2"/>
    <w:rsid w:val="00333CCE"/>
    <w:rsid w:val="00334CD8"/>
    <w:rsid w:val="00335693"/>
    <w:rsid w:val="003422FB"/>
    <w:rsid w:val="00343EF7"/>
    <w:rsid w:val="003468DC"/>
    <w:rsid w:val="0035117F"/>
    <w:rsid w:val="003622B3"/>
    <w:rsid w:val="00362500"/>
    <w:rsid w:val="003775AB"/>
    <w:rsid w:val="00380885"/>
    <w:rsid w:val="00382829"/>
    <w:rsid w:val="003864F8"/>
    <w:rsid w:val="00386D70"/>
    <w:rsid w:val="00387EF0"/>
    <w:rsid w:val="00395B63"/>
    <w:rsid w:val="003976AC"/>
    <w:rsid w:val="00397EEE"/>
    <w:rsid w:val="003A56EF"/>
    <w:rsid w:val="003A7453"/>
    <w:rsid w:val="003B0A59"/>
    <w:rsid w:val="003B365F"/>
    <w:rsid w:val="003B5B47"/>
    <w:rsid w:val="003B719D"/>
    <w:rsid w:val="003B7AA9"/>
    <w:rsid w:val="003C011D"/>
    <w:rsid w:val="003C0A5B"/>
    <w:rsid w:val="003C30BC"/>
    <w:rsid w:val="003C4199"/>
    <w:rsid w:val="003C46EC"/>
    <w:rsid w:val="003D318E"/>
    <w:rsid w:val="003D6F65"/>
    <w:rsid w:val="003E0B6C"/>
    <w:rsid w:val="003E2C06"/>
    <w:rsid w:val="003F0F20"/>
    <w:rsid w:val="003F289F"/>
    <w:rsid w:val="003F5ED3"/>
    <w:rsid w:val="00402A17"/>
    <w:rsid w:val="00402E78"/>
    <w:rsid w:val="0040303B"/>
    <w:rsid w:val="00406E6D"/>
    <w:rsid w:val="00407649"/>
    <w:rsid w:val="0041297B"/>
    <w:rsid w:val="00415930"/>
    <w:rsid w:val="00422437"/>
    <w:rsid w:val="00422756"/>
    <w:rsid w:val="0042778F"/>
    <w:rsid w:val="00431590"/>
    <w:rsid w:val="00433A55"/>
    <w:rsid w:val="00433CD8"/>
    <w:rsid w:val="00434007"/>
    <w:rsid w:val="004422AE"/>
    <w:rsid w:val="0044422A"/>
    <w:rsid w:val="00444933"/>
    <w:rsid w:val="00445E81"/>
    <w:rsid w:val="004477AF"/>
    <w:rsid w:val="00450077"/>
    <w:rsid w:val="0045218A"/>
    <w:rsid w:val="0045699E"/>
    <w:rsid w:val="004574E5"/>
    <w:rsid w:val="0045767E"/>
    <w:rsid w:val="00461A1E"/>
    <w:rsid w:val="00463D31"/>
    <w:rsid w:val="00464EAB"/>
    <w:rsid w:val="00465220"/>
    <w:rsid w:val="004656D5"/>
    <w:rsid w:val="00472353"/>
    <w:rsid w:val="00472426"/>
    <w:rsid w:val="00472612"/>
    <w:rsid w:val="00473B37"/>
    <w:rsid w:val="004776CD"/>
    <w:rsid w:val="004805E5"/>
    <w:rsid w:val="00481DDD"/>
    <w:rsid w:val="0048457F"/>
    <w:rsid w:val="004913E8"/>
    <w:rsid w:val="004915CD"/>
    <w:rsid w:val="00492200"/>
    <w:rsid w:val="0049224A"/>
    <w:rsid w:val="004930A3"/>
    <w:rsid w:val="0049382C"/>
    <w:rsid w:val="004960D9"/>
    <w:rsid w:val="004A0A07"/>
    <w:rsid w:val="004A0F9A"/>
    <w:rsid w:val="004A35BB"/>
    <w:rsid w:val="004A7E4F"/>
    <w:rsid w:val="004B10CA"/>
    <w:rsid w:val="004B21BF"/>
    <w:rsid w:val="004B4B6E"/>
    <w:rsid w:val="004B4E9D"/>
    <w:rsid w:val="004B6BDD"/>
    <w:rsid w:val="004B700E"/>
    <w:rsid w:val="004B7EA6"/>
    <w:rsid w:val="004C0F37"/>
    <w:rsid w:val="004C1625"/>
    <w:rsid w:val="004C1A3F"/>
    <w:rsid w:val="004C3E11"/>
    <w:rsid w:val="004D15C6"/>
    <w:rsid w:val="004D1BDE"/>
    <w:rsid w:val="004D55D9"/>
    <w:rsid w:val="004E2274"/>
    <w:rsid w:val="004E57D2"/>
    <w:rsid w:val="004E7001"/>
    <w:rsid w:val="004E7B88"/>
    <w:rsid w:val="004F00D7"/>
    <w:rsid w:val="004F0D40"/>
    <w:rsid w:val="004F3B9D"/>
    <w:rsid w:val="004F7882"/>
    <w:rsid w:val="00501554"/>
    <w:rsid w:val="00502EF5"/>
    <w:rsid w:val="005032CB"/>
    <w:rsid w:val="00505106"/>
    <w:rsid w:val="005057D2"/>
    <w:rsid w:val="00505B2B"/>
    <w:rsid w:val="00511132"/>
    <w:rsid w:val="00511AAB"/>
    <w:rsid w:val="00512BBA"/>
    <w:rsid w:val="00512F00"/>
    <w:rsid w:val="00521039"/>
    <w:rsid w:val="00525558"/>
    <w:rsid w:val="00525EA6"/>
    <w:rsid w:val="00526382"/>
    <w:rsid w:val="00531D15"/>
    <w:rsid w:val="0053642E"/>
    <w:rsid w:val="00545C62"/>
    <w:rsid w:val="00550C41"/>
    <w:rsid w:val="00551A7A"/>
    <w:rsid w:val="0055244B"/>
    <w:rsid w:val="00554676"/>
    <w:rsid w:val="0055482E"/>
    <w:rsid w:val="00556BB1"/>
    <w:rsid w:val="0055719F"/>
    <w:rsid w:val="00557DC5"/>
    <w:rsid w:val="005605D5"/>
    <w:rsid w:val="00564B89"/>
    <w:rsid w:val="00566378"/>
    <w:rsid w:val="00570C0A"/>
    <w:rsid w:val="00571035"/>
    <w:rsid w:val="005711C7"/>
    <w:rsid w:val="00571941"/>
    <w:rsid w:val="005733ED"/>
    <w:rsid w:val="00574545"/>
    <w:rsid w:val="00577042"/>
    <w:rsid w:val="0058600B"/>
    <w:rsid w:val="005868B4"/>
    <w:rsid w:val="00587F40"/>
    <w:rsid w:val="00590A63"/>
    <w:rsid w:val="00590CAF"/>
    <w:rsid w:val="00592F9B"/>
    <w:rsid w:val="0059584F"/>
    <w:rsid w:val="005A122D"/>
    <w:rsid w:val="005A1946"/>
    <w:rsid w:val="005A28BA"/>
    <w:rsid w:val="005A2BC8"/>
    <w:rsid w:val="005A322C"/>
    <w:rsid w:val="005A32EF"/>
    <w:rsid w:val="005A35C4"/>
    <w:rsid w:val="005A6BAA"/>
    <w:rsid w:val="005B06F6"/>
    <w:rsid w:val="005B0BFC"/>
    <w:rsid w:val="005B2F58"/>
    <w:rsid w:val="005B2FA1"/>
    <w:rsid w:val="005B4A46"/>
    <w:rsid w:val="005B76EF"/>
    <w:rsid w:val="005C05E6"/>
    <w:rsid w:val="005C1684"/>
    <w:rsid w:val="005C61C9"/>
    <w:rsid w:val="005C6F53"/>
    <w:rsid w:val="005D068B"/>
    <w:rsid w:val="005D0AE6"/>
    <w:rsid w:val="005D4FF3"/>
    <w:rsid w:val="005D79D1"/>
    <w:rsid w:val="005E1D28"/>
    <w:rsid w:val="005E3D0E"/>
    <w:rsid w:val="005E59EE"/>
    <w:rsid w:val="005F0396"/>
    <w:rsid w:val="005F160C"/>
    <w:rsid w:val="005F43E9"/>
    <w:rsid w:val="005F62E9"/>
    <w:rsid w:val="005F6D3F"/>
    <w:rsid w:val="005F75AE"/>
    <w:rsid w:val="0060121A"/>
    <w:rsid w:val="006016B4"/>
    <w:rsid w:val="00607A28"/>
    <w:rsid w:val="00610937"/>
    <w:rsid w:val="0061198D"/>
    <w:rsid w:val="00612783"/>
    <w:rsid w:val="0061425A"/>
    <w:rsid w:val="0061464E"/>
    <w:rsid w:val="00615BE2"/>
    <w:rsid w:val="00616614"/>
    <w:rsid w:val="00616783"/>
    <w:rsid w:val="00623D77"/>
    <w:rsid w:val="006245F7"/>
    <w:rsid w:val="00624DF4"/>
    <w:rsid w:val="006252C8"/>
    <w:rsid w:val="00625EE9"/>
    <w:rsid w:val="00626DE1"/>
    <w:rsid w:val="00627BC7"/>
    <w:rsid w:val="00633234"/>
    <w:rsid w:val="00634656"/>
    <w:rsid w:val="00635565"/>
    <w:rsid w:val="00642DED"/>
    <w:rsid w:val="006446E4"/>
    <w:rsid w:val="00645C62"/>
    <w:rsid w:val="0064751D"/>
    <w:rsid w:val="00652133"/>
    <w:rsid w:val="006577E3"/>
    <w:rsid w:val="00663F72"/>
    <w:rsid w:val="0066599B"/>
    <w:rsid w:val="00670BE5"/>
    <w:rsid w:val="00671016"/>
    <w:rsid w:val="00673DC1"/>
    <w:rsid w:val="00674CE0"/>
    <w:rsid w:val="006760AA"/>
    <w:rsid w:val="0067635A"/>
    <w:rsid w:val="00676EE9"/>
    <w:rsid w:val="006803D9"/>
    <w:rsid w:val="0068065F"/>
    <w:rsid w:val="00680CE4"/>
    <w:rsid w:val="006815AC"/>
    <w:rsid w:val="00681A6E"/>
    <w:rsid w:val="006A0779"/>
    <w:rsid w:val="006A0C42"/>
    <w:rsid w:val="006A223E"/>
    <w:rsid w:val="006A390B"/>
    <w:rsid w:val="006A42CD"/>
    <w:rsid w:val="006A5061"/>
    <w:rsid w:val="006A5D6C"/>
    <w:rsid w:val="006B4ABF"/>
    <w:rsid w:val="006C072B"/>
    <w:rsid w:val="006D1A72"/>
    <w:rsid w:val="006D2F12"/>
    <w:rsid w:val="006D3746"/>
    <w:rsid w:val="006D6FDD"/>
    <w:rsid w:val="006E0518"/>
    <w:rsid w:val="006E118E"/>
    <w:rsid w:val="006E2C35"/>
    <w:rsid w:val="006E6A79"/>
    <w:rsid w:val="006F1D9F"/>
    <w:rsid w:val="0070011C"/>
    <w:rsid w:val="0070044E"/>
    <w:rsid w:val="00701CFA"/>
    <w:rsid w:val="007037F2"/>
    <w:rsid w:val="007046DF"/>
    <w:rsid w:val="00710051"/>
    <w:rsid w:val="00711EFC"/>
    <w:rsid w:val="007132E0"/>
    <w:rsid w:val="00714179"/>
    <w:rsid w:val="00714ACB"/>
    <w:rsid w:val="007160BF"/>
    <w:rsid w:val="00717112"/>
    <w:rsid w:val="00717C93"/>
    <w:rsid w:val="00721BEE"/>
    <w:rsid w:val="00723BE4"/>
    <w:rsid w:val="00724785"/>
    <w:rsid w:val="00724D2B"/>
    <w:rsid w:val="00732DC9"/>
    <w:rsid w:val="00732E99"/>
    <w:rsid w:val="00733724"/>
    <w:rsid w:val="00733AF4"/>
    <w:rsid w:val="00742B1F"/>
    <w:rsid w:val="00746FB4"/>
    <w:rsid w:val="00747B39"/>
    <w:rsid w:val="00750460"/>
    <w:rsid w:val="007539CC"/>
    <w:rsid w:val="00753FDB"/>
    <w:rsid w:val="0075545B"/>
    <w:rsid w:val="00765AEB"/>
    <w:rsid w:val="007748E6"/>
    <w:rsid w:val="00775A7F"/>
    <w:rsid w:val="007764B7"/>
    <w:rsid w:val="00776A45"/>
    <w:rsid w:val="007811D1"/>
    <w:rsid w:val="00785622"/>
    <w:rsid w:val="00786779"/>
    <w:rsid w:val="00787959"/>
    <w:rsid w:val="00791C5B"/>
    <w:rsid w:val="00794169"/>
    <w:rsid w:val="00796BD1"/>
    <w:rsid w:val="00796DEE"/>
    <w:rsid w:val="00797C56"/>
    <w:rsid w:val="007A037C"/>
    <w:rsid w:val="007A27BD"/>
    <w:rsid w:val="007A463E"/>
    <w:rsid w:val="007B1FD9"/>
    <w:rsid w:val="007B5397"/>
    <w:rsid w:val="007C0C57"/>
    <w:rsid w:val="007C2D67"/>
    <w:rsid w:val="007C3DF7"/>
    <w:rsid w:val="007D0996"/>
    <w:rsid w:val="007D1FF8"/>
    <w:rsid w:val="007D3025"/>
    <w:rsid w:val="007D3E05"/>
    <w:rsid w:val="007D4C60"/>
    <w:rsid w:val="007D7515"/>
    <w:rsid w:val="007E3421"/>
    <w:rsid w:val="007E381E"/>
    <w:rsid w:val="007F2AE1"/>
    <w:rsid w:val="007F2CBB"/>
    <w:rsid w:val="007F4AFC"/>
    <w:rsid w:val="007F5B3B"/>
    <w:rsid w:val="007F7F0E"/>
    <w:rsid w:val="00800B78"/>
    <w:rsid w:val="008030EE"/>
    <w:rsid w:val="008219E8"/>
    <w:rsid w:val="00821C10"/>
    <w:rsid w:val="00823B0E"/>
    <w:rsid w:val="00826B90"/>
    <w:rsid w:val="00827E52"/>
    <w:rsid w:val="008332DA"/>
    <w:rsid w:val="00833609"/>
    <w:rsid w:val="0083484A"/>
    <w:rsid w:val="00836848"/>
    <w:rsid w:val="00840653"/>
    <w:rsid w:val="00841671"/>
    <w:rsid w:val="00841934"/>
    <w:rsid w:val="00843032"/>
    <w:rsid w:val="00845EDA"/>
    <w:rsid w:val="0085194F"/>
    <w:rsid w:val="008633EA"/>
    <w:rsid w:val="00871106"/>
    <w:rsid w:val="0087285E"/>
    <w:rsid w:val="00872FC7"/>
    <w:rsid w:val="008763EE"/>
    <w:rsid w:val="00877404"/>
    <w:rsid w:val="00880573"/>
    <w:rsid w:val="00881102"/>
    <w:rsid w:val="00882370"/>
    <w:rsid w:val="00884C03"/>
    <w:rsid w:val="00884DF9"/>
    <w:rsid w:val="00886585"/>
    <w:rsid w:val="008924AF"/>
    <w:rsid w:val="00892958"/>
    <w:rsid w:val="00896093"/>
    <w:rsid w:val="008968E6"/>
    <w:rsid w:val="008A36B3"/>
    <w:rsid w:val="008A6425"/>
    <w:rsid w:val="008B0CC9"/>
    <w:rsid w:val="008B4871"/>
    <w:rsid w:val="008B55F8"/>
    <w:rsid w:val="008B6471"/>
    <w:rsid w:val="008B7185"/>
    <w:rsid w:val="008B7DC1"/>
    <w:rsid w:val="008C08C9"/>
    <w:rsid w:val="008C164E"/>
    <w:rsid w:val="008C1651"/>
    <w:rsid w:val="008C557A"/>
    <w:rsid w:val="008C5A79"/>
    <w:rsid w:val="008D1F19"/>
    <w:rsid w:val="008D5EE7"/>
    <w:rsid w:val="008D6CEA"/>
    <w:rsid w:val="008D7246"/>
    <w:rsid w:val="008D799B"/>
    <w:rsid w:val="008E2C5B"/>
    <w:rsid w:val="008E3921"/>
    <w:rsid w:val="008E4483"/>
    <w:rsid w:val="008E5EEB"/>
    <w:rsid w:val="008F22D5"/>
    <w:rsid w:val="008F240A"/>
    <w:rsid w:val="008F31EF"/>
    <w:rsid w:val="008F4CB4"/>
    <w:rsid w:val="008F5E5E"/>
    <w:rsid w:val="00901A4C"/>
    <w:rsid w:val="009049EF"/>
    <w:rsid w:val="00905933"/>
    <w:rsid w:val="00905A53"/>
    <w:rsid w:val="009141ED"/>
    <w:rsid w:val="00917C83"/>
    <w:rsid w:val="0092133B"/>
    <w:rsid w:val="00921854"/>
    <w:rsid w:val="009232E8"/>
    <w:rsid w:val="00925323"/>
    <w:rsid w:val="00925855"/>
    <w:rsid w:val="0092737A"/>
    <w:rsid w:val="009275A3"/>
    <w:rsid w:val="00927DD6"/>
    <w:rsid w:val="0093075F"/>
    <w:rsid w:val="00936030"/>
    <w:rsid w:val="009371B4"/>
    <w:rsid w:val="00937250"/>
    <w:rsid w:val="0094039C"/>
    <w:rsid w:val="00940CB5"/>
    <w:rsid w:val="009421DD"/>
    <w:rsid w:val="00943189"/>
    <w:rsid w:val="009439EA"/>
    <w:rsid w:val="0094482A"/>
    <w:rsid w:val="00945614"/>
    <w:rsid w:val="00945EDC"/>
    <w:rsid w:val="00951323"/>
    <w:rsid w:val="009516BB"/>
    <w:rsid w:val="00951B6D"/>
    <w:rsid w:val="00954AA6"/>
    <w:rsid w:val="00961520"/>
    <w:rsid w:val="00962302"/>
    <w:rsid w:val="009623BD"/>
    <w:rsid w:val="009627C2"/>
    <w:rsid w:val="0096311B"/>
    <w:rsid w:val="00963AB5"/>
    <w:rsid w:val="00966D8B"/>
    <w:rsid w:val="00966F69"/>
    <w:rsid w:val="009672BE"/>
    <w:rsid w:val="00967BB9"/>
    <w:rsid w:val="009718C2"/>
    <w:rsid w:val="00971CA7"/>
    <w:rsid w:val="009754FD"/>
    <w:rsid w:val="0097583D"/>
    <w:rsid w:val="009774D5"/>
    <w:rsid w:val="00977696"/>
    <w:rsid w:val="009804AC"/>
    <w:rsid w:val="009806A7"/>
    <w:rsid w:val="00982EB4"/>
    <w:rsid w:val="00984C80"/>
    <w:rsid w:val="009963CE"/>
    <w:rsid w:val="00997FC4"/>
    <w:rsid w:val="009A1B35"/>
    <w:rsid w:val="009A3439"/>
    <w:rsid w:val="009A61AC"/>
    <w:rsid w:val="009B00C6"/>
    <w:rsid w:val="009B1D9D"/>
    <w:rsid w:val="009B6824"/>
    <w:rsid w:val="009C4155"/>
    <w:rsid w:val="009C4517"/>
    <w:rsid w:val="009C5CCA"/>
    <w:rsid w:val="009C5E57"/>
    <w:rsid w:val="009C694D"/>
    <w:rsid w:val="009C6991"/>
    <w:rsid w:val="009C7579"/>
    <w:rsid w:val="009D12D6"/>
    <w:rsid w:val="009D725E"/>
    <w:rsid w:val="009F3100"/>
    <w:rsid w:val="009F39F0"/>
    <w:rsid w:val="009F4926"/>
    <w:rsid w:val="00A01A79"/>
    <w:rsid w:val="00A03B5C"/>
    <w:rsid w:val="00A075B4"/>
    <w:rsid w:val="00A115CE"/>
    <w:rsid w:val="00A1679E"/>
    <w:rsid w:val="00A1710B"/>
    <w:rsid w:val="00A177CB"/>
    <w:rsid w:val="00A17F77"/>
    <w:rsid w:val="00A21217"/>
    <w:rsid w:val="00A22B91"/>
    <w:rsid w:val="00A24C57"/>
    <w:rsid w:val="00A25BAD"/>
    <w:rsid w:val="00A25FF0"/>
    <w:rsid w:val="00A2686B"/>
    <w:rsid w:val="00A2785D"/>
    <w:rsid w:val="00A311A2"/>
    <w:rsid w:val="00A340B3"/>
    <w:rsid w:val="00A34421"/>
    <w:rsid w:val="00A36736"/>
    <w:rsid w:val="00A36B97"/>
    <w:rsid w:val="00A37F51"/>
    <w:rsid w:val="00A426AD"/>
    <w:rsid w:val="00A42E87"/>
    <w:rsid w:val="00A44C2A"/>
    <w:rsid w:val="00A50C94"/>
    <w:rsid w:val="00A52A99"/>
    <w:rsid w:val="00A5323D"/>
    <w:rsid w:val="00A545FB"/>
    <w:rsid w:val="00A56B1B"/>
    <w:rsid w:val="00A63696"/>
    <w:rsid w:val="00A7096D"/>
    <w:rsid w:val="00A7295D"/>
    <w:rsid w:val="00A72D9E"/>
    <w:rsid w:val="00A734ED"/>
    <w:rsid w:val="00A75296"/>
    <w:rsid w:val="00A76DCF"/>
    <w:rsid w:val="00A7732C"/>
    <w:rsid w:val="00A83A9B"/>
    <w:rsid w:val="00A849AD"/>
    <w:rsid w:val="00A91C07"/>
    <w:rsid w:val="00A93DBB"/>
    <w:rsid w:val="00A952A5"/>
    <w:rsid w:val="00A95920"/>
    <w:rsid w:val="00A9609D"/>
    <w:rsid w:val="00AA3AA5"/>
    <w:rsid w:val="00AA5B88"/>
    <w:rsid w:val="00AB000D"/>
    <w:rsid w:val="00AB0670"/>
    <w:rsid w:val="00AB3388"/>
    <w:rsid w:val="00AB3798"/>
    <w:rsid w:val="00AB4D0C"/>
    <w:rsid w:val="00AB5C28"/>
    <w:rsid w:val="00AB629F"/>
    <w:rsid w:val="00AB70E3"/>
    <w:rsid w:val="00AC2855"/>
    <w:rsid w:val="00AC4070"/>
    <w:rsid w:val="00AC4A02"/>
    <w:rsid w:val="00AD049A"/>
    <w:rsid w:val="00AD0EF6"/>
    <w:rsid w:val="00AD3358"/>
    <w:rsid w:val="00AD4937"/>
    <w:rsid w:val="00AD4F68"/>
    <w:rsid w:val="00AD5FD4"/>
    <w:rsid w:val="00AE360D"/>
    <w:rsid w:val="00AE3FEA"/>
    <w:rsid w:val="00AF1C7B"/>
    <w:rsid w:val="00AF3B7E"/>
    <w:rsid w:val="00AF4CB2"/>
    <w:rsid w:val="00AF6EEF"/>
    <w:rsid w:val="00AF7A7A"/>
    <w:rsid w:val="00B03BAA"/>
    <w:rsid w:val="00B052C9"/>
    <w:rsid w:val="00B05486"/>
    <w:rsid w:val="00B054DD"/>
    <w:rsid w:val="00B0609B"/>
    <w:rsid w:val="00B10957"/>
    <w:rsid w:val="00B121EC"/>
    <w:rsid w:val="00B122EC"/>
    <w:rsid w:val="00B12CC1"/>
    <w:rsid w:val="00B13CF2"/>
    <w:rsid w:val="00B15507"/>
    <w:rsid w:val="00B16B6C"/>
    <w:rsid w:val="00B261FD"/>
    <w:rsid w:val="00B30053"/>
    <w:rsid w:val="00B30CAB"/>
    <w:rsid w:val="00B37FD2"/>
    <w:rsid w:val="00B42C80"/>
    <w:rsid w:val="00B43289"/>
    <w:rsid w:val="00B43473"/>
    <w:rsid w:val="00B43474"/>
    <w:rsid w:val="00B45827"/>
    <w:rsid w:val="00B53819"/>
    <w:rsid w:val="00B5397F"/>
    <w:rsid w:val="00B53B87"/>
    <w:rsid w:val="00B54A87"/>
    <w:rsid w:val="00B54B1D"/>
    <w:rsid w:val="00B56E86"/>
    <w:rsid w:val="00B57416"/>
    <w:rsid w:val="00B61D02"/>
    <w:rsid w:val="00B652AC"/>
    <w:rsid w:val="00B655E0"/>
    <w:rsid w:val="00B74A29"/>
    <w:rsid w:val="00B75160"/>
    <w:rsid w:val="00B75289"/>
    <w:rsid w:val="00B768DF"/>
    <w:rsid w:val="00B76AF6"/>
    <w:rsid w:val="00B80205"/>
    <w:rsid w:val="00B8033C"/>
    <w:rsid w:val="00B8083F"/>
    <w:rsid w:val="00B8127F"/>
    <w:rsid w:val="00B839BA"/>
    <w:rsid w:val="00B8439A"/>
    <w:rsid w:val="00B84ECD"/>
    <w:rsid w:val="00B86E24"/>
    <w:rsid w:val="00B9029E"/>
    <w:rsid w:val="00B92CFA"/>
    <w:rsid w:val="00B93778"/>
    <w:rsid w:val="00B94706"/>
    <w:rsid w:val="00B969F5"/>
    <w:rsid w:val="00BA5747"/>
    <w:rsid w:val="00BA6FC8"/>
    <w:rsid w:val="00BB14A6"/>
    <w:rsid w:val="00BB3A27"/>
    <w:rsid w:val="00BB4606"/>
    <w:rsid w:val="00BB5F68"/>
    <w:rsid w:val="00BC0B00"/>
    <w:rsid w:val="00BC0FE9"/>
    <w:rsid w:val="00BC20F4"/>
    <w:rsid w:val="00BD4EAB"/>
    <w:rsid w:val="00BE5380"/>
    <w:rsid w:val="00BE64E6"/>
    <w:rsid w:val="00BF0B54"/>
    <w:rsid w:val="00BF2E66"/>
    <w:rsid w:val="00BF314A"/>
    <w:rsid w:val="00BF3B36"/>
    <w:rsid w:val="00BF690B"/>
    <w:rsid w:val="00C000DD"/>
    <w:rsid w:val="00C007DB"/>
    <w:rsid w:val="00C01742"/>
    <w:rsid w:val="00C01E92"/>
    <w:rsid w:val="00C01EA1"/>
    <w:rsid w:val="00C02EE9"/>
    <w:rsid w:val="00C037DB"/>
    <w:rsid w:val="00C0765E"/>
    <w:rsid w:val="00C10988"/>
    <w:rsid w:val="00C13CC8"/>
    <w:rsid w:val="00C14D21"/>
    <w:rsid w:val="00C2194D"/>
    <w:rsid w:val="00C242CF"/>
    <w:rsid w:val="00C31F37"/>
    <w:rsid w:val="00C332AA"/>
    <w:rsid w:val="00C3378D"/>
    <w:rsid w:val="00C35642"/>
    <w:rsid w:val="00C365D8"/>
    <w:rsid w:val="00C373DB"/>
    <w:rsid w:val="00C3791E"/>
    <w:rsid w:val="00C417CC"/>
    <w:rsid w:val="00C43253"/>
    <w:rsid w:val="00C43FC8"/>
    <w:rsid w:val="00C451A1"/>
    <w:rsid w:val="00C47328"/>
    <w:rsid w:val="00C51555"/>
    <w:rsid w:val="00C5227C"/>
    <w:rsid w:val="00C54630"/>
    <w:rsid w:val="00C55345"/>
    <w:rsid w:val="00C5537D"/>
    <w:rsid w:val="00C55C9F"/>
    <w:rsid w:val="00C568C5"/>
    <w:rsid w:val="00C60727"/>
    <w:rsid w:val="00C60AA5"/>
    <w:rsid w:val="00C6114C"/>
    <w:rsid w:val="00C7352F"/>
    <w:rsid w:val="00C743FC"/>
    <w:rsid w:val="00C81773"/>
    <w:rsid w:val="00C82D19"/>
    <w:rsid w:val="00C83693"/>
    <w:rsid w:val="00C86E36"/>
    <w:rsid w:val="00C9195D"/>
    <w:rsid w:val="00C94BA5"/>
    <w:rsid w:val="00C95204"/>
    <w:rsid w:val="00C952EC"/>
    <w:rsid w:val="00C96DD9"/>
    <w:rsid w:val="00CA2071"/>
    <w:rsid w:val="00CA2C4B"/>
    <w:rsid w:val="00CA6A89"/>
    <w:rsid w:val="00CB153F"/>
    <w:rsid w:val="00CB1A60"/>
    <w:rsid w:val="00CB2BFD"/>
    <w:rsid w:val="00CB41E2"/>
    <w:rsid w:val="00CB496D"/>
    <w:rsid w:val="00CB6C01"/>
    <w:rsid w:val="00CB711A"/>
    <w:rsid w:val="00CB7705"/>
    <w:rsid w:val="00CC03B2"/>
    <w:rsid w:val="00CC1458"/>
    <w:rsid w:val="00CC2779"/>
    <w:rsid w:val="00CC3BB0"/>
    <w:rsid w:val="00CC5DBF"/>
    <w:rsid w:val="00CC6484"/>
    <w:rsid w:val="00CD006A"/>
    <w:rsid w:val="00CD199D"/>
    <w:rsid w:val="00CE0895"/>
    <w:rsid w:val="00CE322C"/>
    <w:rsid w:val="00CE5437"/>
    <w:rsid w:val="00CE7A7E"/>
    <w:rsid w:val="00CF07F4"/>
    <w:rsid w:val="00CF55E1"/>
    <w:rsid w:val="00D0076A"/>
    <w:rsid w:val="00D02A83"/>
    <w:rsid w:val="00D05A33"/>
    <w:rsid w:val="00D06EE2"/>
    <w:rsid w:val="00D10130"/>
    <w:rsid w:val="00D11F1E"/>
    <w:rsid w:val="00D17B78"/>
    <w:rsid w:val="00D17F1E"/>
    <w:rsid w:val="00D2009E"/>
    <w:rsid w:val="00D21E06"/>
    <w:rsid w:val="00D24329"/>
    <w:rsid w:val="00D243A6"/>
    <w:rsid w:val="00D271E9"/>
    <w:rsid w:val="00D30995"/>
    <w:rsid w:val="00D3130B"/>
    <w:rsid w:val="00D3210A"/>
    <w:rsid w:val="00D3411B"/>
    <w:rsid w:val="00D34A54"/>
    <w:rsid w:val="00D40F20"/>
    <w:rsid w:val="00D414C3"/>
    <w:rsid w:val="00D4267B"/>
    <w:rsid w:val="00D42A7A"/>
    <w:rsid w:val="00D42D08"/>
    <w:rsid w:val="00D4417E"/>
    <w:rsid w:val="00D44FC3"/>
    <w:rsid w:val="00D52AEE"/>
    <w:rsid w:val="00D56EF5"/>
    <w:rsid w:val="00D75DAD"/>
    <w:rsid w:val="00D76769"/>
    <w:rsid w:val="00D76C44"/>
    <w:rsid w:val="00D77433"/>
    <w:rsid w:val="00D82B90"/>
    <w:rsid w:val="00D82E5A"/>
    <w:rsid w:val="00D83E63"/>
    <w:rsid w:val="00D90394"/>
    <w:rsid w:val="00D926AF"/>
    <w:rsid w:val="00D97DEB"/>
    <w:rsid w:val="00DA0BFE"/>
    <w:rsid w:val="00DA0CCB"/>
    <w:rsid w:val="00DA17A6"/>
    <w:rsid w:val="00DA1CFB"/>
    <w:rsid w:val="00DA1F6D"/>
    <w:rsid w:val="00DA542D"/>
    <w:rsid w:val="00DA5C7B"/>
    <w:rsid w:val="00DB0DAB"/>
    <w:rsid w:val="00DB0EE0"/>
    <w:rsid w:val="00DB3BB2"/>
    <w:rsid w:val="00DB4181"/>
    <w:rsid w:val="00DB5D05"/>
    <w:rsid w:val="00DC04A8"/>
    <w:rsid w:val="00DC0D68"/>
    <w:rsid w:val="00DC127B"/>
    <w:rsid w:val="00DC76AF"/>
    <w:rsid w:val="00DD1467"/>
    <w:rsid w:val="00DD3616"/>
    <w:rsid w:val="00DD38FC"/>
    <w:rsid w:val="00DD46F1"/>
    <w:rsid w:val="00DE0CBD"/>
    <w:rsid w:val="00DE0F05"/>
    <w:rsid w:val="00DE13C3"/>
    <w:rsid w:val="00DE19C1"/>
    <w:rsid w:val="00DE2C84"/>
    <w:rsid w:val="00DE333B"/>
    <w:rsid w:val="00DE7BD6"/>
    <w:rsid w:val="00DF018C"/>
    <w:rsid w:val="00DF3859"/>
    <w:rsid w:val="00E078A7"/>
    <w:rsid w:val="00E113E5"/>
    <w:rsid w:val="00E124F0"/>
    <w:rsid w:val="00E12DCD"/>
    <w:rsid w:val="00E14F71"/>
    <w:rsid w:val="00E178E7"/>
    <w:rsid w:val="00E2315A"/>
    <w:rsid w:val="00E25AAB"/>
    <w:rsid w:val="00E2628B"/>
    <w:rsid w:val="00E3007B"/>
    <w:rsid w:val="00E309AA"/>
    <w:rsid w:val="00E362AC"/>
    <w:rsid w:val="00E41387"/>
    <w:rsid w:val="00E451C9"/>
    <w:rsid w:val="00E45274"/>
    <w:rsid w:val="00E45D4F"/>
    <w:rsid w:val="00E4662A"/>
    <w:rsid w:val="00E46F20"/>
    <w:rsid w:val="00E51C23"/>
    <w:rsid w:val="00E51C64"/>
    <w:rsid w:val="00E52756"/>
    <w:rsid w:val="00E53B22"/>
    <w:rsid w:val="00E54FC1"/>
    <w:rsid w:val="00E61CE7"/>
    <w:rsid w:val="00E6698A"/>
    <w:rsid w:val="00E732B2"/>
    <w:rsid w:val="00E739B4"/>
    <w:rsid w:val="00E753A0"/>
    <w:rsid w:val="00E76267"/>
    <w:rsid w:val="00E76EC9"/>
    <w:rsid w:val="00E775F5"/>
    <w:rsid w:val="00E77741"/>
    <w:rsid w:val="00E80FA6"/>
    <w:rsid w:val="00E846AC"/>
    <w:rsid w:val="00E85397"/>
    <w:rsid w:val="00E904BE"/>
    <w:rsid w:val="00E91390"/>
    <w:rsid w:val="00E943AE"/>
    <w:rsid w:val="00E94CE7"/>
    <w:rsid w:val="00E951C5"/>
    <w:rsid w:val="00EA37B1"/>
    <w:rsid w:val="00EA3F18"/>
    <w:rsid w:val="00EA495C"/>
    <w:rsid w:val="00EB40B4"/>
    <w:rsid w:val="00EB4312"/>
    <w:rsid w:val="00EB6E76"/>
    <w:rsid w:val="00EB7C9F"/>
    <w:rsid w:val="00EC37B1"/>
    <w:rsid w:val="00EC54D4"/>
    <w:rsid w:val="00EC55CD"/>
    <w:rsid w:val="00EC61A3"/>
    <w:rsid w:val="00EC6EF5"/>
    <w:rsid w:val="00EC739B"/>
    <w:rsid w:val="00EC787C"/>
    <w:rsid w:val="00ED0EAE"/>
    <w:rsid w:val="00ED165F"/>
    <w:rsid w:val="00ED3A18"/>
    <w:rsid w:val="00ED467C"/>
    <w:rsid w:val="00ED73AE"/>
    <w:rsid w:val="00EE0094"/>
    <w:rsid w:val="00EE4CC6"/>
    <w:rsid w:val="00EE5DCA"/>
    <w:rsid w:val="00EF17E6"/>
    <w:rsid w:val="00EF1936"/>
    <w:rsid w:val="00EF1AEC"/>
    <w:rsid w:val="00EF4878"/>
    <w:rsid w:val="00EF6F71"/>
    <w:rsid w:val="00F00D74"/>
    <w:rsid w:val="00F026A9"/>
    <w:rsid w:val="00F04269"/>
    <w:rsid w:val="00F04738"/>
    <w:rsid w:val="00F04952"/>
    <w:rsid w:val="00F04F31"/>
    <w:rsid w:val="00F07F1F"/>
    <w:rsid w:val="00F14712"/>
    <w:rsid w:val="00F21084"/>
    <w:rsid w:val="00F21CC0"/>
    <w:rsid w:val="00F2494B"/>
    <w:rsid w:val="00F24A4B"/>
    <w:rsid w:val="00F24D97"/>
    <w:rsid w:val="00F24F27"/>
    <w:rsid w:val="00F263F3"/>
    <w:rsid w:val="00F33E82"/>
    <w:rsid w:val="00F40687"/>
    <w:rsid w:val="00F4141E"/>
    <w:rsid w:val="00F43025"/>
    <w:rsid w:val="00F4346B"/>
    <w:rsid w:val="00F44EA3"/>
    <w:rsid w:val="00F45928"/>
    <w:rsid w:val="00F5209D"/>
    <w:rsid w:val="00F5365B"/>
    <w:rsid w:val="00F54EBD"/>
    <w:rsid w:val="00F60802"/>
    <w:rsid w:val="00F60E09"/>
    <w:rsid w:val="00F63470"/>
    <w:rsid w:val="00F63A2F"/>
    <w:rsid w:val="00F67AF1"/>
    <w:rsid w:val="00F70AE0"/>
    <w:rsid w:val="00F70B42"/>
    <w:rsid w:val="00F70F16"/>
    <w:rsid w:val="00F716CE"/>
    <w:rsid w:val="00F72019"/>
    <w:rsid w:val="00F83787"/>
    <w:rsid w:val="00F90268"/>
    <w:rsid w:val="00F93046"/>
    <w:rsid w:val="00F93A28"/>
    <w:rsid w:val="00F93FAB"/>
    <w:rsid w:val="00FA455D"/>
    <w:rsid w:val="00FB1780"/>
    <w:rsid w:val="00FB18AA"/>
    <w:rsid w:val="00FB23EB"/>
    <w:rsid w:val="00FB5060"/>
    <w:rsid w:val="00FB5BCA"/>
    <w:rsid w:val="00FB6F53"/>
    <w:rsid w:val="00FC0926"/>
    <w:rsid w:val="00FC1508"/>
    <w:rsid w:val="00FC2D1C"/>
    <w:rsid w:val="00FC3EDF"/>
    <w:rsid w:val="00FC46FB"/>
    <w:rsid w:val="00FC6F92"/>
    <w:rsid w:val="00FD040B"/>
    <w:rsid w:val="00FD21B7"/>
    <w:rsid w:val="00FD6164"/>
    <w:rsid w:val="00FD67BB"/>
    <w:rsid w:val="00FE0494"/>
    <w:rsid w:val="00FE18F0"/>
    <w:rsid w:val="00FE488D"/>
    <w:rsid w:val="00FE6C77"/>
    <w:rsid w:val="00FE7EB4"/>
    <w:rsid w:val="00FF19B2"/>
    <w:rsid w:val="00FF1FD3"/>
    <w:rsid w:val="00FF26BB"/>
    <w:rsid w:val="00FF32CC"/>
    <w:rsid w:val="00FF3FCF"/>
    <w:rsid w:val="00FF483B"/>
    <w:rsid w:val="00FF4901"/>
    <w:rsid w:val="00FF5A81"/>
    <w:rsid w:val="00FF5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55A987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B54B1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4B1D"/>
  </w:style>
  <w:style w:type="character" w:styleId="PageNumber">
    <w:name w:val="page number"/>
    <w:basedOn w:val="DefaultParagraphFont"/>
    <w:uiPriority w:val="99"/>
    <w:semiHidden/>
    <w:unhideWhenUsed/>
    <w:rsid w:val="00B54B1D"/>
  </w:style>
  <w:style w:type="paragraph" w:customStyle="1" w:styleId="EndNoteBibliographyTitle">
    <w:name w:val="EndNote Bibliography Title"/>
    <w:basedOn w:val="Normal"/>
    <w:rsid w:val="00F67AF1"/>
    <w:pPr>
      <w:jc w:val="center"/>
    </w:pPr>
    <w:rPr>
      <w:rFonts w:ascii="Cambria" w:hAnsi="Cambria"/>
      <w:lang w:val="en-US"/>
    </w:rPr>
  </w:style>
  <w:style w:type="paragraph" w:customStyle="1" w:styleId="EndNoteBibliography">
    <w:name w:val="EndNote Bibliography"/>
    <w:basedOn w:val="Normal"/>
    <w:rsid w:val="00F67AF1"/>
    <w:rPr>
      <w:rFonts w:ascii="Cambria" w:hAnsi="Cambria"/>
      <w:lang w:val="en-US"/>
    </w:rPr>
  </w:style>
  <w:style w:type="character" w:styleId="Hyperlink">
    <w:name w:val="Hyperlink"/>
    <w:basedOn w:val="DefaultParagraphFont"/>
    <w:uiPriority w:val="99"/>
    <w:unhideWhenUsed/>
    <w:rsid w:val="00680CE4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C162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C162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C1625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C1625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C162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162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1625"/>
    <w:rPr>
      <w:rFonts w:ascii="Lucida Grande" w:hAnsi="Lucida Grande" w:cs="Lucida Grande"/>
      <w:sz w:val="18"/>
      <w:szCs w:val="18"/>
    </w:rPr>
  </w:style>
  <w:style w:type="character" w:customStyle="1" w:styleId="apple-converted-space">
    <w:name w:val="apple-converted-space"/>
    <w:basedOn w:val="DefaultParagraphFont"/>
    <w:rsid w:val="006A0779"/>
  </w:style>
  <w:style w:type="character" w:styleId="LineNumber">
    <w:name w:val="line number"/>
    <w:basedOn w:val="DefaultParagraphFont"/>
    <w:uiPriority w:val="99"/>
    <w:semiHidden/>
    <w:unhideWhenUsed/>
    <w:rsid w:val="00D06EE2"/>
  </w:style>
  <w:style w:type="character" w:styleId="Strong">
    <w:name w:val="Strong"/>
    <w:basedOn w:val="DefaultParagraphFont"/>
    <w:uiPriority w:val="22"/>
    <w:qFormat/>
    <w:rsid w:val="003317B0"/>
    <w:rPr>
      <w:b/>
      <w:bCs/>
    </w:rPr>
  </w:style>
  <w:style w:type="character" w:styleId="Emphasis">
    <w:name w:val="Emphasis"/>
    <w:basedOn w:val="DefaultParagraphFont"/>
    <w:uiPriority w:val="20"/>
    <w:qFormat/>
    <w:rsid w:val="00CA2071"/>
    <w:rPr>
      <w:i/>
      <w:iCs/>
    </w:rPr>
  </w:style>
  <w:style w:type="table" w:styleId="TableGrid">
    <w:name w:val="Table Grid"/>
    <w:basedOn w:val="TableNormal"/>
    <w:uiPriority w:val="59"/>
    <w:rsid w:val="000340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0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943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8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103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048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5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18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090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161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22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622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24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81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508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32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microsoft.com/office/2011/relationships/people" Target="people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microsoft.com/office/2011/relationships/commentsExtended" Target="commentsExtended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3.jp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21</Pages>
  <Words>7747</Words>
  <Characters>44160</Characters>
  <Application>Microsoft Office Word</Application>
  <DocSecurity>0</DocSecurity>
  <Lines>368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Exeter</Company>
  <LinksUpToDate>false</LinksUpToDate>
  <CharactersWithSpaces>51804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Hayward</dc:creator>
  <cp:keywords/>
  <dc:description/>
  <cp:lastModifiedBy>Microsoft Office User</cp:lastModifiedBy>
  <cp:revision>47</cp:revision>
  <dcterms:created xsi:type="dcterms:W3CDTF">2019-01-04T21:54:00Z</dcterms:created>
  <dcterms:modified xsi:type="dcterms:W3CDTF">2019-03-15T02:30:00Z</dcterms:modified>
</cp:coreProperties>
</file>